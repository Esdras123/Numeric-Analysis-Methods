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sz w:val="24"/>
          <w:szCs w:val="28"/>
        </w:rPr>
        <w:id w:val="-851576257"/>
        <w:docPartObj>
          <w:docPartGallery w:val="Cover Pages"/>
          <w:docPartUnique/>
        </w:docPartObj>
      </w:sdtPr>
      <w:sdtEndPr>
        <w:rPr>
          <w:rFonts w:eastAsia="Times New Roman"/>
          <w:lang w:val="en-US"/>
        </w:rPr>
      </w:sdtEndPr>
      <w:sdtContent>
        <w:p w14:paraId="1CD41799" w14:textId="3185D5BB" w:rsidR="00CA46D8" w:rsidRPr="00F14078" w:rsidRDefault="00F14078" w:rsidP="00954F98">
          <w:pPr>
            <w:rPr>
              <w:rFonts w:ascii="Times New Roman" w:hAnsi="Times New Roman" w:cs="Times New Roman"/>
              <w:sz w:val="24"/>
              <w:szCs w:val="28"/>
            </w:rPr>
          </w:pPr>
          <w:r w:rsidRPr="00F14078">
            <w:rPr>
              <w:rFonts w:ascii="Times New Roman" w:hAnsi="Times New Roman" w:cs="Times New Roman"/>
              <w:noProof/>
              <w:sz w:val="24"/>
              <w:szCs w:val="28"/>
            </w:rPr>
            <mc:AlternateContent>
              <mc:Choice Requires="wps">
                <w:drawing>
                  <wp:anchor distT="0" distB="0" distL="114300" distR="114300" simplePos="0" relativeHeight="251680768" behindDoc="0" locked="0" layoutInCell="1" allowOverlap="1" wp14:anchorId="2315F7E5" wp14:editId="3904DD0B">
                    <wp:simplePos x="0" y="0"/>
                    <wp:positionH relativeFrom="column">
                      <wp:posOffset>5257800</wp:posOffset>
                    </wp:positionH>
                    <wp:positionV relativeFrom="paragraph">
                      <wp:posOffset>9433560</wp:posOffset>
                    </wp:positionV>
                    <wp:extent cx="998220" cy="320040"/>
                    <wp:effectExtent l="0" t="0" r="0" b="3810"/>
                    <wp:wrapNone/>
                    <wp:docPr id="43" name="Text Box 43"/>
                    <wp:cNvGraphicFramePr/>
                    <a:graphic xmlns:a="http://schemas.openxmlformats.org/drawingml/2006/main">
                      <a:graphicData uri="http://schemas.microsoft.com/office/word/2010/wordprocessingShape">
                        <wps:wsp>
                          <wps:cNvSpPr txBox="1"/>
                          <wps:spPr>
                            <a:xfrm>
                              <a:off x="0" y="0"/>
                              <a:ext cx="998220" cy="32004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59A3BB9" w14:textId="63EF8C08" w:rsidR="00954F98" w:rsidRPr="001C75D4" w:rsidRDefault="00954F98" w:rsidP="00954F98">
                                <w:pPr>
                                  <w:rPr>
                                    <w:lang w:val="fr-CA"/>
                                  </w:rPr>
                                </w:pPr>
                                <w:r>
                                  <w:rPr>
                                    <w:lang w:val="fr-CA"/>
                                  </w:rPr>
                                  <w:t>GI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315F7E5" id="_x0000_t202" coordsize="21600,21600" o:spt="202" path="m,l,21600r21600,l21600,xe">
                    <v:stroke joinstyle="miter"/>
                    <v:path gradientshapeok="t" o:connecttype="rect"/>
                  </v:shapetype>
                  <v:shape id="Text Box 43" o:spid="_x0000_s1026" type="#_x0000_t202" style="position:absolute;margin-left:414pt;margin-top:742.8pt;width:78.6pt;height:25.2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" fillcolor="#70ad47 [3209]" stroked="f">
                    <v:fill opacity="32896f"/>
                    <v:textbox>
                      <w:txbxContent>
                        <w:p w14:paraId="059A3BB9" w14:textId="63EF8C08" w:rsidR="00954F98" w:rsidRPr="001C75D4" w:rsidRDefault="00954F98" w:rsidP="00954F98">
                          <w:pPr>
                            <w:rPr>
                              <w:lang w:val="fr-CA"/>
                            </w:rPr>
                          </w:pPr>
                          <w:r>
                            <w:rPr>
                              <w:lang w:val="fr-CA"/>
                            </w:rPr>
                            <w:t>GI 2021</w:t>
                          </w:r>
                        </w:p>
                      </w:txbxContent>
                    </v:textbox>
                  </v:shape>
                </w:pict>
              </mc:Fallback>
            </mc:AlternateContent>
          </w:r>
          <w:r w:rsidR="00620F52" w:rsidRPr="00F14078">
            <w:rPr>
              <w:rFonts w:ascii="Times New Roman" w:eastAsia="Times New Roman" w:hAnsi="Times New Roman" w:cs="Times New Roman"/>
              <w:noProof/>
              <w:sz w:val="24"/>
              <w:szCs w:val="28"/>
              <w:lang w:val="en-US"/>
            </w:rPr>
            <mc:AlternateContent>
              <mc:Choice Requires="wps">
                <w:drawing>
                  <wp:anchor distT="0" distB="0" distL="114300" distR="114300" simplePos="0" relativeHeight="251676672" behindDoc="0" locked="0" layoutInCell="1" allowOverlap="1" wp14:anchorId="0319B4AD" wp14:editId="3C3840EF">
                    <wp:simplePos x="0" y="0"/>
                    <wp:positionH relativeFrom="column">
                      <wp:posOffset>-259080</wp:posOffset>
                    </wp:positionH>
                    <wp:positionV relativeFrom="paragraph">
                      <wp:posOffset>6568440</wp:posOffset>
                    </wp:positionV>
                    <wp:extent cx="3398520" cy="278892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398520" cy="278892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30C4E37" w14:textId="77777777" w:rsidR="00954F98" w:rsidRPr="0018757F" w:rsidRDefault="00954F98" w:rsidP="00954F98"/>
                              <w:p w14:paraId="6A217BC1" w14:textId="6FFA84B0" w:rsidR="00954F98" w:rsidRPr="0018757F" w:rsidRDefault="00954F98" w:rsidP="00954F98">
                                <w:r>
                                  <w:t>Membres du Groupe</w:t>
                                </w:r>
                                <w:r w:rsidRPr="0018757F">
                                  <w:t xml:space="preserve"> : </w:t>
                                </w:r>
                                <w:r w:rsidR="00620F52" w:rsidRPr="00620F52">
                                  <w:rPr>
                                    <w:sz w:val="32"/>
                                    <w:szCs w:val="24"/>
                                  </w:rPr>
                                  <w:t>GROUPE 4</w:t>
                                </w:r>
                              </w:p>
                              <w:p w14:paraId="73DABA87" w14:textId="77777777" w:rsidR="00954F98" w:rsidRPr="00954F98" w:rsidRDefault="00954F98" w:rsidP="00954F98">
                                <w:pPr>
                                  <w:numPr>
                                    <w:ilvl w:val="0"/>
                                    <w:numId w:val="14"/>
                                  </w:numPr>
                                  <w:rPr>
                                    <w:rFonts w:eastAsia="Nunito" w:cs="Nunito"/>
                                    <w:sz w:val="36"/>
                                    <w:szCs w:val="30"/>
                                  </w:rPr>
                                </w:pPr>
                                <w:r w:rsidRPr="00954F98">
                                  <w:rPr>
                                    <w:rFonts w:eastAsia="Nunito" w:cs="Nunito"/>
                                    <w:sz w:val="36"/>
                                    <w:szCs w:val="30"/>
                                  </w:rPr>
                                  <w:t>DAGANG CHESSE FRED</w:t>
                                </w:r>
                              </w:p>
                              <w:p w14:paraId="2932D15E" w14:textId="0637928A" w:rsidR="00954F98" w:rsidRPr="00954F98" w:rsidRDefault="00954F98" w:rsidP="00954F98">
                                <w:pPr>
                                  <w:numPr>
                                    <w:ilvl w:val="0"/>
                                    <w:numId w:val="14"/>
                                  </w:numPr>
                                  <w:rPr>
                                    <w:rFonts w:eastAsia="Nunito" w:cs="Nunito"/>
                                    <w:sz w:val="36"/>
                                    <w:szCs w:val="30"/>
                                  </w:rPr>
                                </w:pPr>
                                <w:r w:rsidRPr="00954F98">
                                  <w:rPr>
                                    <w:rFonts w:eastAsia="Nunito" w:cs="Nunito"/>
                                    <w:sz w:val="36"/>
                                    <w:szCs w:val="30"/>
                                  </w:rPr>
                                  <w:t>FANDIO ESDRAS</w:t>
                                </w:r>
                                <w:r>
                                  <w:rPr>
                                    <w:rFonts w:eastAsia="Nunito" w:cs="Nunito"/>
                                    <w:sz w:val="36"/>
                                    <w:szCs w:val="30"/>
                                  </w:rPr>
                                  <w:t xml:space="preserve"> (Chef)</w:t>
                                </w:r>
                              </w:p>
                              <w:p w14:paraId="1D96D499" w14:textId="77777777" w:rsidR="00954F98" w:rsidRPr="00954F98" w:rsidRDefault="00954F98" w:rsidP="00954F98">
                                <w:pPr>
                                  <w:numPr>
                                    <w:ilvl w:val="0"/>
                                    <w:numId w:val="14"/>
                                  </w:numPr>
                                  <w:rPr>
                                    <w:rFonts w:eastAsia="Nunito" w:cs="Nunito"/>
                                    <w:sz w:val="36"/>
                                    <w:szCs w:val="30"/>
                                  </w:rPr>
                                </w:pPr>
                                <w:r w:rsidRPr="00954F98">
                                  <w:rPr>
                                    <w:rFonts w:eastAsia="Nunito" w:cs="Nunito"/>
                                    <w:sz w:val="36"/>
                                    <w:szCs w:val="30"/>
                                  </w:rPr>
                                  <w:t>FOSSO RUDY</w:t>
                                </w:r>
                              </w:p>
                              <w:p w14:paraId="3E66B611" w14:textId="77777777" w:rsidR="00954F98" w:rsidRPr="00954F98" w:rsidRDefault="00954F98" w:rsidP="00954F98">
                                <w:pPr>
                                  <w:numPr>
                                    <w:ilvl w:val="0"/>
                                    <w:numId w:val="14"/>
                                  </w:numPr>
                                  <w:rPr>
                                    <w:rFonts w:eastAsia="Nunito" w:cs="Nunito"/>
                                    <w:sz w:val="36"/>
                                    <w:szCs w:val="30"/>
                                  </w:rPr>
                                </w:pPr>
                                <w:r w:rsidRPr="00954F98">
                                  <w:rPr>
                                    <w:rFonts w:eastAsia="Nunito" w:cs="Nunito"/>
                                    <w:sz w:val="36"/>
                                    <w:szCs w:val="30"/>
                                  </w:rPr>
                                  <w:t>KOUETCHOU JORDAN</w:t>
                                </w:r>
                              </w:p>
                              <w:p w14:paraId="056384C5" w14:textId="77777777" w:rsidR="00954F98" w:rsidRPr="00954F98" w:rsidRDefault="00954F98" w:rsidP="00954F98">
                                <w:pPr>
                                  <w:numPr>
                                    <w:ilvl w:val="0"/>
                                    <w:numId w:val="14"/>
                                  </w:numPr>
                                  <w:rPr>
                                    <w:rFonts w:eastAsia="Nunito" w:cs="Nunito"/>
                                    <w:sz w:val="36"/>
                                    <w:szCs w:val="30"/>
                                  </w:rPr>
                                </w:pPr>
                                <w:r w:rsidRPr="00954F98">
                                  <w:rPr>
                                    <w:rFonts w:eastAsia="Nunito" w:cs="Nunito"/>
                                    <w:sz w:val="36"/>
                                    <w:szCs w:val="30"/>
                                  </w:rPr>
                                  <w:t>MBATHE PAUL</w:t>
                                </w:r>
                              </w:p>
                              <w:p w14:paraId="55E91DD5" w14:textId="77777777" w:rsidR="00954F98" w:rsidRPr="00954F98" w:rsidRDefault="00954F98" w:rsidP="00954F98">
                                <w:pPr>
                                  <w:numPr>
                                    <w:ilvl w:val="0"/>
                                    <w:numId w:val="14"/>
                                  </w:numPr>
                                  <w:rPr>
                                    <w:rFonts w:eastAsia="Nunito" w:cs="Nunito"/>
                                    <w:sz w:val="36"/>
                                    <w:szCs w:val="30"/>
                                  </w:rPr>
                                </w:pPr>
                                <w:r w:rsidRPr="00954F98">
                                  <w:rPr>
                                    <w:rFonts w:eastAsia="Nunito" w:cs="Nunito"/>
                                    <w:sz w:val="36"/>
                                    <w:szCs w:val="30"/>
                                  </w:rPr>
                                  <w:t>SINGNING EDDY</w:t>
                                </w:r>
                              </w:p>
                              <w:p w14:paraId="1D702F7E" w14:textId="77777777" w:rsidR="00954F98" w:rsidRPr="0017589F" w:rsidRDefault="00954F98" w:rsidP="00954F98">
                                <w:pPr>
                                  <w:pStyle w:val="ListParagraph"/>
                                  <w:spacing w:after="160" w:line="259" w:lineRule="auto"/>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9B4AD" id="Text Box 46" o:spid="_x0000_s1027" type="#_x0000_t202" style="position:absolute;margin-left:-20.4pt;margin-top:517.2pt;width:267.6pt;height:219.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" filled="f" stroked="f">
                    <v:stroke joinstyle="round"/>
                    <v:textbox>
                      <w:txbxContent>
                        <w:p w14:paraId="630C4E37" w14:textId="77777777" w:rsidR="00954F98" w:rsidRPr="0018757F" w:rsidRDefault="00954F98" w:rsidP="00954F98"/>
                        <w:p w14:paraId="6A217BC1" w14:textId="6FFA84B0" w:rsidR="00954F98" w:rsidRPr="0018757F" w:rsidRDefault="00954F98" w:rsidP="00954F98">
                          <w:r>
                            <w:t>Membres du Groupe</w:t>
                          </w:r>
                          <w:r w:rsidRPr="0018757F">
                            <w:t xml:space="preserve"> : </w:t>
                          </w:r>
                          <w:r w:rsidR="00620F52" w:rsidRPr="00620F52">
                            <w:rPr>
                              <w:sz w:val="32"/>
                              <w:szCs w:val="24"/>
                            </w:rPr>
                            <w:t>GROUPE 4</w:t>
                          </w:r>
                        </w:p>
                        <w:p w14:paraId="73DABA87" w14:textId="77777777" w:rsidR="00954F98" w:rsidRPr="00954F98" w:rsidRDefault="00954F98" w:rsidP="00954F98">
                          <w:pPr>
                            <w:numPr>
                              <w:ilvl w:val="0"/>
                              <w:numId w:val="14"/>
                            </w:numPr>
                            <w:rPr>
                              <w:rFonts w:eastAsia="Nunito" w:cs="Nunito"/>
                              <w:sz w:val="36"/>
                              <w:szCs w:val="30"/>
                            </w:rPr>
                          </w:pPr>
                          <w:r w:rsidRPr="00954F98">
                            <w:rPr>
                              <w:rFonts w:eastAsia="Nunito" w:cs="Nunito"/>
                              <w:sz w:val="36"/>
                              <w:szCs w:val="30"/>
                            </w:rPr>
                            <w:t>DAGANG CHESSE FRED</w:t>
                          </w:r>
                        </w:p>
                        <w:p w14:paraId="2932D15E" w14:textId="0637928A" w:rsidR="00954F98" w:rsidRPr="00954F98" w:rsidRDefault="00954F98" w:rsidP="00954F98">
                          <w:pPr>
                            <w:numPr>
                              <w:ilvl w:val="0"/>
                              <w:numId w:val="14"/>
                            </w:numPr>
                            <w:rPr>
                              <w:rFonts w:eastAsia="Nunito" w:cs="Nunito"/>
                              <w:sz w:val="36"/>
                              <w:szCs w:val="30"/>
                            </w:rPr>
                          </w:pPr>
                          <w:r w:rsidRPr="00954F98">
                            <w:rPr>
                              <w:rFonts w:eastAsia="Nunito" w:cs="Nunito"/>
                              <w:sz w:val="36"/>
                              <w:szCs w:val="30"/>
                            </w:rPr>
                            <w:t>FANDIO ESDRAS</w:t>
                          </w:r>
                          <w:r>
                            <w:rPr>
                              <w:rFonts w:eastAsia="Nunito" w:cs="Nunito"/>
                              <w:sz w:val="36"/>
                              <w:szCs w:val="30"/>
                            </w:rPr>
                            <w:t xml:space="preserve"> (Chef)</w:t>
                          </w:r>
                        </w:p>
                        <w:p w14:paraId="1D96D499" w14:textId="77777777" w:rsidR="00954F98" w:rsidRPr="00954F98" w:rsidRDefault="00954F98" w:rsidP="00954F98">
                          <w:pPr>
                            <w:numPr>
                              <w:ilvl w:val="0"/>
                              <w:numId w:val="14"/>
                            </w:numPr>
                            <w:rPr>
                              <w:rFonts w:eastAsia="Nunito" w:cs="Nunito"/>
                              <w:sz w:val="36"/>
                              <w:szCs w:val="30"/>
                            </w:rPr>
                          </w:pPr>
                          <w:r w:rsidRPr="00954F98">
                            <w:rPr>
                              <w:rFonts w:eastAsia="Nunito" w:cs="Nunito"/>
                              <w:sz w:val="36"/>
                              <w:szCs w:val="30"/>
                            </w:rPr>
                            <w:t>FOSSO RUDY</w:t>
                          </w:r>
                        </w:p>
                        <w:p w14:paraId="3E66B611" w14:textId="77777777" w:rsidR="00954F98" w:rsidRPr="00954F98" w:rsidRDefault="00954F98" w:rsidP="00954F98">
                          <w:pPr>
                            <w:numPr>
                              <w:ilvl w:val="0"/>
                              <w:numId w:val="14"/>
                            </w:numPr>
                            <w:rPr>
                              <w:rFonts w:eastAsia="Nunito" w:cs="Nunito"/>
                              <w:sz w:val="36"/>
                              <w:szCs w:val="30"/>
                            </w:rPr>
                          </w:pPr>
                          <w:r w:rsidRPr="00954F98">
                            <w:rPr>
                              <w:rFonts w:eastAsia="Nunito" w:cs="Nunito"/>
                              <w:sz w:val="36"/>
                              <w:szCs w:val="30"/>
                            </w:rPr>
                            <w:t>KOUETCHOU JORDAN</w:t>
                          </w:r>
                        </w:p>
                        <w:p w14:paraId="056384C5" w14:textId="77777777" w:rsidR="00954F98" w:rsidRPr="00954F98" w:rsidRDefault="00954F98" w:rsidP="00954F98">
                          <w:pPr>
                            <w:numPr>
                              <w:ilvl w:val="0"/>
                              <w:numId w:val="14"/>
                            </w:numPr>
                            <w:rPr>
                              <w:rFonts w:eastAsia="Nunito" w:cs="Nunito"/>
                              <w:sz w:val="36"/>
                              <w:szCs w:val="30"/>
                            </w:rPr>
                          </w:pPr>
                          <w:r w:rsidRPr="00954F98">
                            <w:rPr>
                              <w:rFonts w:eastAsia="Nunito" w:cs="Nunito"/>
                              <w:sz w:val="36"/>
                              <w:szCs w:val="30"/>
                            </w:rPr>
                            <w:t>MBATHE PAUL</w:t>
                          </w:r>
                        </w:p>
                        <w:p w14:paraId="55E91DD5" w14:textId="77777777" w:rsidR="00954F98" w:rsidRPr="00954F98" w:rsidRDefault="00954F98" w:rsidP="00954F98">
                          <w:pPr>
                            <w:numPr>
                              <w:ilvl w:val="0"/>
                              <w:numId w:val="14"/>
                            </w:numPr>
                            <w:rPr>
                              <w:rFonts w:eastAsia="Nunito" w:cs="Nunito"/>
                              <w:sz w:val="36"/>
                              <w:szCs w:val="30"/>
                            </w:rPr>
                          </w:pPr>
                          <w:r w:rsidRPr="00954F98">
                            <w:rPr>
                              <w:rFonts w:eastAsia="Nunito" w:cs="Nunito"/>
                              <w:sz w:val="36"/>
                              <w:szCs w:val="30"/>
                            </w:rPr>
                            <w:t>SINGNING EDDY</w:t>
                          </w:r>
                        </w:p>
                        <w:p w14:paraId="1D702F7E" w14:textId="77777777" w:rsidR="00954F98" w:rsidRPr="0017589F" w:rsidRDefault="00954F98" w:rsidP="00954F98">
                          <w:pPr>
                            <w:pStyle w:val="ListParagraph"/>
                            <w:spacing w:after="160" w:line="259" w:lineRule="auto"/>
                            <w:rPr>
                              <w:sz w:val="32"/>
                            </w:rPr>
                          </w:pPr>
                        </w:p>
                      </w:txbxContent>
                    </v:textbox>
                  </v:shape>
                </w:pict>
              </mc:Fallback>
            </mc:AlternateContent>
          </w:r>
          <w:r w:rsidR="00954F98" w:rsidRPr="00F14078">
            <w:rPr>
              <w:rFonts w:ascii="Times New Roman" w:hAnsi="Times New Roman" w:cs="Times New Roman"/>
              <w:noProof/>
              <w:sz w:val="24"/>
              <w:szCs w:val="28"/>
            </w:rPr>
            <mc:AlternateContent>
              <mc:Choice Requires="wps">
                <w:drawing>
                  <wp:anchor distT="0" distB="0" distL="114300" distR="114300" simplePos="0" relativeHeight="251679744" behindDoc="0" locked="0" layoutInCell="1" allowOverlap="1" wp14:anchorId="0504D6EC" wp14:editId="15A357B2">
                    <wp:simplePos x="0" y="0"/>
                    <wp:positionH relativeFrom="column">
                      <wp:posOffset>3152140</wp:posOffset>
                    </wp:positionH>
                    <wp:positionV relativeFrom="paragraph">
                      <wp:posOffset>8849360</wp:posOffset>
                    </wp:positionV>
                    <wp:extent cx="4292600" cy="6350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292600" cy="635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F1CD13" w14:textId="01FEB377" w:rsidR="00954F98" w:rsidRPr="00954F98" w:rsidRDefault="00954F98" w:rsidP="00954F98">
                                <w:pPr>
                                  <w:rPr>
                                    <w:sz w:val="32"/>
                                    <w:szCs w:val="20"/>
                                    <w:lang w:val="fr-CA"/>
                                  </w:rPr>
                                </w:pPr>
                                <w:r w:rsidRPr="00954F98">
                                  <w:rPr>
                                    <w:sz w:val="32"/>
                                    <w:szCs w:val="20"/>
                                    <w:lang w:val="fr-CA"/>
                                  </w:rPr>
                                  <w:t xml:space="preserve">Supervise par : Dr </w:t>
                                </w:r>
                                <w:r w:rsidRPr="00954F98">
                                  <w:rPr>
                                    <w:sz w:val="32"/>
                                    <w:szCs w:val="20"/>
                                    <w:lang w:val="fr-CA"/>
                                  </w:rPr>
                                  <w:t>MOUKOUOP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04D6EC" id="Text Box 44" o:spid="_x0000_s1028" type="#_x0000_t202" style="position:absolute;margin-left:248.2pt;margin-top:696.8pt;width:338pt;height:50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" filled="f" stroked="f">
                    <v:textbox>
                      <w:txbxContent>
                        <w:p w14:paraId="08F1CD13" w14:textId="01FEB377" w:rsidR="00954F98" w:rsidRPr="00954F98" w:rsidRDefault="00954F98" w:rsidP="00954F98">
                          <w:pPr>
                            <w:rPr>
                              <w:sz w:val="32"/>
                              <w:szCs w:val="20"/>
                              <w:lang w:val="fr-CA"/>
                            </w:rPr>
                          </w:pPr>
                          <w:r w:rsidRPr="00954F98">
                            <w:rPr>
                              <w:sz w:val="32"/>
                              <w:szCs w:val="20"/>
                              <w:lang w:val="fr-CA"/>
                            </w:rPr>
                            <w:t xml:space="preserve">Supervise par : Dr </w:t>
                          </w:r>
                          <w:r w:rsidRPr="00954F98">
                            <w:rPr>
                              <w:sz w:val="32"/>
                              <w:szCs w:val="20"/>
                              <w:lang w:val="fr-CA"/>
                            </w:rPr>
                            <w:t>MOUKOUOP</w:t>
                          </w:r>
                        </w:p>
                      </w:txbxContent>
                    </v:textbox>
                  </v:shape>
                </w:pict>
              </mc:Fallback>
            </mc:AlternateContent>
          </w:r>
          <w:r w:rsidR="00954F98" w:rsidRPr="00F14078">
            <w:rPr>
              <w:rFonts w:ascii="Times New Roman" w:hAnsi="Times New Roman" w:cs="Times New Roman"/>
              <w:noProof/>
              <w:sz w:val="24"/>
              <w:szCs w:val="28"/>
            </w:rPr>
            <mc:AlternateContent>
              <mc:Choice Requires="wps">
                <w:drawing>
                  <wp:anchor distT="0" distB="0" distL="114300" distR="114300" simplePos="0" relativeHeight="251678720" behindDoc="0" locked="0" layoutInCell="1" allowOverlap="1" wp14:anchorId="4BDAF0C7" wp14:editId="2953EC8B">
                    <wp:simplePos x="0" y="0"/>
                    <wp:positionH relativeFrom="column">
                      <wp:posOffset>-304800</wp:posOffset>
                    </wp:positionH>
                    <wp:positionV relativeFrom="paragraph">
                      <wp:posOffset>774700</wp:posOffset>
                    </wp:positionV>
                    <wp:extent cx="6311900" cy="15113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6311900" cy="1511300"/>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A72EC17" w14:textId="751D0985" w:rsidR="00954F98" w:rsidRDefault="00954F98" w:rsidP="00954F98">
                                <w:pPr>
                                  <w:spacing w:before="240" w:line="360" w:lineRule="auto"/>
                                  <w:jc w:val="center"/>
                                  <w:rPr>
                                    <w:rFonts w:eastAsia="Times New Roman"/>
                                    <w:b/>
                                    <w:color w:val="000000"/>
                                    <w:sz w:val="36"/>
                                  </w:rPr>
                                </w:pPr>
                                <w:r>
                                  <w:rPr>
                                    <w:rFonts w:eastAsia="Times New Roman"/>
                                    <w:b/>
                                    <w:color w:val="000000"/>
                                    <w:sz w:val="36"/>
                                  </w:rPr>
                                  <w:t xml:space="preserve">RAPPORT GLOBAL DES TRAVAUX </w:t>
                                </w:r>
                              </w:p>
                              <w:p w14:paraId="3F551377" w14:textId="733F2D90" w:rsidR="00954F98" w:rsidRDefault="00954F98" w:rsidP="00954F98">
                                <w:pPr>
                                  <w:spacing w:line="360" w:lineRule="auto"/>
                                  <w:jc w:val="center"/>
                                  <w:rPr>
                                    <w:rFonts w:eastAsia="Times New Roman"/>
                                    <w:b/>
                                    <w:color w:val="000000"/>
                                    <w:sz w:val="36"/>
                                  </w:rPr>
                                </w:pPr>
                                <w:r>
                                  <w:rPr>
                                    <w:rFonts w:eastAsia="Times New Roman"/>
                                    <w:b/>
                                    <w:color w:val="000000"/>
                                    <w:sz w:val="36"/>
                                  </w:rPr>
                                  <w:t>PRATIQUE DU COURS</w:t>
                                </w:r>
                              </w:p>
                              <w:p w14:paraId="16854ACD" w14:textId="636517F6" w:rsidR="00954F98" w:rsidRPr="00747D79" w:rsidRDefault="00954F98" w:rsidP="00954F98">
                                <w:pPr>
                                  <w:spacing w:line="360" w:lineRule="auto"/>
                                  <w:jc w:val="center"/>
                                  <w:rPr>
                                    <w:rFonts w:ascii="Times New Roman" w:eastAsia="Times New Roman" w:hAnsi="Times New Roman" w:cs="Times New Roman"/>
                                    <w:b/>
                                    <w:sz w:val="36"/>
                                    <w:szCs w:val="24"/>
                                  </w:rPr>
                                </w:pPr>
                                <w:r>
                                  <w:rPr>
                                    <w:rFonts w:eastAsia="Times New Roman"/>
                                    <w:b/>
                                    <w:color w:val="000000"/>
                                    <w:sz w:val="36"/>
                                  </w:rPr>
                                  <w:t>D’ANALYSE NUMERIQUE II</w:t>
                                </w:r>
                              </w:p>
                              <w:p w14:paraId="3DD89399" w14:textId="77777777" w:rsidR="00954F98" w:rsidRPr="00747D79" w:rsidRDefault="00954F98" w:rsidP="00954F98">
                                <w:pPr>
                                  <w:spacing w:line="240" w:lineRule="auto"/>
                                  <w:rPr>
                                    <w:rFonts w:ascii="Times New Roman" w:eastAsia="Times New Roman" w:hAnsi="Times New Roman" w:cs="Times New Roman"/>
                                    <w:b/>
                                    <w:sz w:val="36"/>
                                    <w:szCs w:val="24"/>
                                  </w:rPr>
                                </w:pPr>
                              </w:p>
                              <w:p w14:paraId="6608049D" w14:textId="77777777" w:rsidR="00954F98" w:rsidRPr="00A97258" w:rsidRDefault="00954F98" w:rsidP="00954F98">
                                <w:pPr>
                                  <w:spacing w:line="240" w:lineRule="auto"/>
                                  <w:jc w:val="center"/>
                                  <w:rPr>
                                    <w:rFonts w:ascii="Times New Roman" w:eastAsia="Times New Roman" w:hAnsi="Times New Roman" w:cs="Times New Roman"/>
                                    <w:b/>
                                    <w:sz w:val="36"/>
                                    <w:szCs w:val="24"/>
                                    <w:lang w:val="fr-CA"/>
                                  </w:rPr>
                                </w:pPr>
                              </w:p>
                              <w:p w14:paraId="5CA5E342" w14:textId="77777777" w:rsidR="00954F98" w:rsidRPr="0017589F" w:rsidRDefault="00954F98" w:rsidP="00954F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DAF0C7" id="Text Box 45" o:spid="_x0000_s1029" type="#_x0000_t202" style="position:absolute;margin-left:-24pt;margin-top:61pt;width:497pt;height:119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" fillcolor="#5b9bd5 [3208]" stroked="f">
                    <v:fill opacity="32896f"/>
                    <v:textbox>
                      <w:txbxContent>
                        <w:p w14:paraId="7A72EC17" w14:textId="751D0985" w:rsidR="00954F98" w:rsidRDefault="00954F98" w:rsidP="00954F98">
                          <w:pPr>
                            <w:spacing w:before="240" w:line="360" w:lineRule="auto"/>
                            <w:jc w:val="center"/>
                            <w:rPr>
                              <w:rFonts w:eastAsia="Times New Roman"/>
                              <w:b/>
                              <w:color w:val="000000"/>
                              <w:sz w:val="36"/>
                            </w:rPr>
                          </w:pPr>
                          <w:r>
                            <w:rPr>
                              <w:rFonts w:eastAsia="Times New Roman"/>
                              <w:b/>
                              <w:color w:val="000000"/>
                              <w:sz w:val="36"/>
                            </w:rPr>
                            <w:t xml:space="preserve">RAPPORT GLOBAL DES TRAVAUX </w:t>
                          </w:r>
                        </w:p>
                        <w:p w14:paraId="3F551377" w14:textId="733F2D90" w:rsidR="00954F98" w:rsidRDefault="00954F98" w:rsidP="00954F98">
                          <w:pPr>
                            <w:spacing w:line="360" w:lineRule="auto"/>
                            <w:jc w:val="center"/>
                            <w:rPr>
                              <w:rFonts w:eastAsia="Times New Roman"/>
                              <w:b/>
                              <w:color w:val="000000"/>
                              <w:sz w:val="36"/>
                            </w:rPr>
                          </w:pPr>
                          <w:r>
                            <w:rPr>
                              <w:rFonts w:eastAsia="Times New Roman"/>
                              <w:b/>
                              <w:color w:val="000000"/>
                              <w:sz w:val="36"/>
                            </w:rPr>
                            <w:t>PRATIQUE DU COURS</w:t>
                          </w:r>
                        </w:p>
                        <w:p w14:paraId="16854ACD" w14:textId="636517F6" w:rsidR="00954F98" w:rsidRPr="00747D79" w:rsidRDefault="00954F98" w:rsidP="00954F98">
                          <w:pPr>
                            <w:spacing w:line="360" w:lineRule="auto"/>
                            <w:jc w:val="center"/>
                            <w:rPr>
                              <w:rFonts w:ascii="Times New Roman" w:eastAsia="Times New Roman" w:hAnsi="Times New Roman" w:cs="Times New Roman"/>
                              <w:b/>
                              <w:sz w:val="36"/>
                              <w:szCs w:val="24"/>
                            </w:rPr>
                          </w:pPr>
                          <w:r>
                            <w:rPr>
                              <w:rFonts w:eastAsia="Times New Roman"/>
                              <w:b/>
                              <w:color w:val="000000"/>
                              <w:sz w:val="36"/>
                            </w:rPr>
                            <w:t>D’ANALYSE NUMERIQUE II</w:t>
                          </w:r>
                        </w:p>
                        <w:p w14:paraId="3DD89399" w14:textId="77777777" w:rsidR="00954F98" w:rsidRPr="00747D79" w:rsidRDefault="00954F98" w:rsidP="00954F98">
                          <w:pPr>
                            <w:spacing w:line="240" w:lineRule="auto"/>
                            <w:rPr>
                              <w:rFonts w:ascii="Times New Roman" w:eastAsia="Times New Roman" w:hAnsi="Times New Roman" w:cs="Times New Roman"/>
                              <w:b/>
                              <w:sz w:val="36"/>
                              <w:szCs w:val="24"/>
                            </w:rPr>
                          </w:pPr>
                        </w:p>
                        <w:p w14:paraId="6608049D" w14:textId="77777777" w:rsidR="00954F98" w:rsidRPr="00A97258" w:rsidRDefault="00954F98" w:rsidP="00954F98">
                          <w:pPr>
                            <w:spacing w:line="240" w:lineRule="auto"/>
                            <w:jc w:val="center"/>
                            <w:rPr>
                              <w:rFonts w:ascii="Times New Roman" w:eastAsia="Times New Roman" w:hAnsi="Times New Roman" w:cs="Times New Roman"/>
                              <w:b/>
                              <w:sz w:val="36"/>
                              <w:szCs w:val="24"/>
                              <w:lang w:val="fr-CA"/>
                            </w:rPr>
                          </w:pPr>
                        </w:p>
                        <w:p w14:paraId="5CA5E342" w14:textId="77777777" w:rsidR="00954F98" w:rsidRPr="0017589F" w:rsidRDefault="00954F98" w:rsidP="00954F98"/>
                      </w:txbxContent>
                    </v:textbox>
                  </v:shape>
                </w:pict>
              </mc:Fallback>
            </mc:AlternateContent>
          </w:r>
          <w:r w:rsidR="00954F98" w:rsidRPr="00F14078">
            <w:rPr>
              <w:rFonts w:ascii="Times New Roman" w:hAnsi="Times New Roman" w:cs="Times New Roman"/>
              <w:noProof/>
              <w:sz w:val="24"/>
              <w:szCs w:val="28"/>
            </w:rPr>
            <w:drawing>
              <wp:anchor distT="0" distB="0" distL="114300" distR="114300" simplePos="0" relativeHeight="251677696" behindDoc="1" locked="0" layoutInCell="1" allowOverlap="1" wp14:anchorId="13A659B4" wp14:editId="5FE904BA">
                <wp:simplePos x="0" y="0"/>
                <wp:positionH relativeFrom="page">
                  <wp:align>right</wp:align>
                </wp:positionH>
                <wp:positionV relativeFrom="paragraph">
                  <wp:posOffset>-952500</wp:posOffset>
                </wp:positionV>
                <wp:extent cx="7543800" cy="8216265"/>
                <wp:effectExtent l="0" t="0" r="0" b="0"/>
                <wp:wrapNone/>
                <wp:docPr id="48" name="Picture 48"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6">
                          <a:extLst>
                            <a:ext uri="{28A0092B-C50C-407E-A947-70E740481C1C}">
                              <a14:useLocalDpi xmlns:a14="http://schemas.microsoft.com/office/drawing/2010/main" val="0"/>
                            </a:ext>
                          </a:extLst>
                        </a:blip>
                        <a:srcRect l="6245" t="3166" r="33102" b="17267"/>
                        <a:stretch/>
                      </pic:blipFill>
                      <pic:spPr bwMode="auto">
                        <a:xfrm>
                          <a:off x="0" y="0"/>
                          <a:ext cx="7543800" cy="821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4F98" w:rsidRPr="00F14078">
            <w:rPr>
              <w:rFonts w:ascii="Times New Roman" w:hAnsi="Times New Roman" w:cs="Times New Roman"/>
              <w:noProof/>
              <w:sz w:val="24"/>
              <w:szCs w:val="28"/>
            </w:rPr>
            <mc:AlternateContent>
              <mc:Choice Requires="wps">
                <w:drawing>
                  <wp:anchor distT="0" distB="0" distL="114300" distR="114300" simplePos="0" relativeHeight="251675648" behindDoc="0" locked="0" layoutInCell="1" allowOverlap="0" wp14:anchorId="6641D4DD" wp14:editId="06900A48">
                    <wp:simplePos x="0" y="0"/>
                    <wp:positionH relativeFrom="page">
                      <wp:align>left</wp:align>
                    </wp:positionH>
                    <wp:positionV relativeFrom="page">
                      <wp:posOffset>1574800</wp:posOffset>
                    </wp:positionV>
                    <wp:extent cx="7581900" cy="9159240"/>
                    <wp:effectExtent l="0" t="0" r="0" b="3810"/>
                    <wp:wrapNone/>
                    <wp:docPr id="47" name="Text Box 47" descr="Cover page layout"/>
                    <wp:cNvGraphicFramePr/>
                    <a:graphic xmlns:a="http://schemas.openxmlformats.org/drawingml/2006/main">
                      <a:graphicData uri="http://schemas.microsoft.com/office/word/2010/wordprocessingShape">
                        <wps:wsp>
                          <wps:cNvSpPr txBox="1"/>
                          <wps:spPr>
                            <a:xfrm>
                              <a:off x="0" y="0"/>
                              <a:ext cx="7581900" cy="9159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84" w:type="pct"/>
                                  <w:tblCellMar>
                                    <w:left w:w="0" w:type="dxa"/>
                                    <w:right w:w="0" w:type="dxa"/>
                                  </w:tblCellMar>
                                  <w:tblLook w:val="04A0" w:firstRow="1" w:lastRow="0" w:firstColumn="1" w:lastColumn="0" w:noHBand="0" w:noVBand="1"/>
                                  <w:tblDescription w:val="Cover page layout"/>
                                </w:tblPr>
                                <w:tblGrid>
                                  <w:gridCol w:w="11907"/>
                                </w:tblGrid>
                                <w:tr w:rsidR="00954F98" w14:paraId="4828B66B" w14:textId="77777777" w:rsidTr="00AC5FB4">
                                  <w:trPr>
                                    <w:trHeight w:hRule="exact" w:val="9360"/>
                                  </w:trPr>
                                  <w:tc>
                                    <w:tcPr>
                                      <w:tcW w:w="5000" w:type="pct"/>
                                    </w:tcPr>
                                    <w:p w14:paraId="00FEC06D" w14:textId="77777777" w:rsidR="00954F98" w:rsidRDefault="00954F98"/>
                                  </w:tc>
                                </w:tr>
                                <w:tr w:rsidR="00954F98" w14:paraId="0736CAB3" w14:textId="77777777" w:rsidTr="00AC5FB4">
                                  <w:trPr>
                                    <w:trHeight w:hRule="exact" w:val="4320"/>
                                  </w:trPr>
                                  <w:tc>
                                    <w:tcPr>
                                      <w:tcW w:w="5000" w:type="pct"/>
                                      <w:shd w:val="clear" w:color="auto" w:fill="4472C4" w:themeFill="accent1"/>
                                      <w:vAlign w:val="center"/>
                                    </w:tcPr>
                                    <w:p w14:paraId="5CEAEFC7" w14:textId="77777777" w:rsidR="00954F98" w:rsidRPr="0018757F" w:rsidRDefault="00954F98" w:rsidP="0018757F">
                                      <w:pPr>
                                        <w:pStyle w:val="NoSpacing"/>
                                        <w:spacing w:before="200" w:line="216" w:lineRule="auto"/>
                                        <w:ind w:right="720"/>
                                        <w:rPr>
                                          <w:rFonts w:asciiTheme="majorHAnsi" w:hAnsiTheme="majorHAnsi"/>
                                          <w:color w:val="FFFFFF" w:themeColor="background1"/>
                                          <w:sz w:val="96"/>
                                          <w:szCs w:val="96"/>
                                          <w:lang w:val="fr-CM"/>
                                        </w:rPr>
                                      </w:pPr>
                                    </w:p>
                                    <w:p w14:paraId="3BFD807B" w14:textId="77777777" w:rsidR="00954F98" w:rsidRPr="0018757F" w:rsidRDefault="00954F98">
                                      <w:pPr>
                                        <w:pStyle w:val="NoSpacing"/>
                                        <w:spacing w:before="240"/>
                                        <w:ind w:left="720" w:right="720"/>
                                        <w:rPr>
                                          <w:color w:val="FFFFFF" w:themeColor="background1"/>
                                          <w:sz w:val="32"/>
                                          <w:szCs w:val="32"/>
                                          <w:lang w:val="fr-CM"/>
                                        </w:rPr>
                                      </w:pPr>
                                      <w:r w:rsidRPr="0018757F">
                                        <w:rPr>
                                          <w:color w:val="FFFFFF" w:themeColor="background1"/>
                                          <w:sz w:val="32"/>
                                          <w:szCs w:val="32"/>
                                          <w:lang w:val="fr-CM"/>
                                        </w:rPr>
                                        <w:t xml:space="preserve"> </w:t>
                                      </w:r>
                                    </w:p>
                                  </w:tc>
                                </w:tr>
                                <w:tr w:rsidR="00954F98" w14:paraId="4A1141CF" w14:textId="77777777" w:rsidTr="00AC5FB4">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969"/>
                                        <w:gridCol w:w="3969"/>
                                        <w:gridCol w:w="3969"/>
                                      </w:tblGrid>
                                      <w:tr w:rsidR="00954F98" w14:paraId="32B453CC" w14:textId="77777777">
                                        <w:trPr>
                                          <w:trHeight w:hRule="exact" w:val="720"/>
                                        </w:trPr>
                                        <w:sdt>
                                          <w:sdtPr>
                                            <w:rPr>
                                              <w:color w:val="FFFFFF" w:themeColor="background1"/>
                                            </w:rPr>
                                            <w:alias w:val="Author"/>
                                            <w:tag w:val=""/>
                                            <w:id w:val="-2039349528"/>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5C0AEA9A" w14:textId="07F74057" w:rsidR="00954F98" w:rsidRDefault="00F14078">
                                                <w:pPr>
                                                  <w:pStyle w:val="NoSpacing"/>
                                                  <w:ind w:left="144" w:right="144"/>
                                                  <w:jc w:val="center"/>
                                                  <w:rPr>
                                                    <w:color w:val="FFFFFF" w:themeColor="background1"/>
                                                  </w:rPr>
                                                </w:pPr>
                                                <w:r>
                                                  <w:rPr>
                                                    <w:color w:val="FFFFFF" w:themeColor="background1"/>
                                                  </w:rPr>
                                                  <w:t>GROUPE 4</w:t>
                                                </w:r>
                                              </w:p>
                                            </w:tc>
                                          </w:sdtContent>
                                        </w:sdt>
                                        <w:tc>
                                          <w:tcPr>
                                            <w:tcW w:w="3591" w:type="dxa"/>
                                            <w:vAlign w:val="center"/>
                                          </w:tcPr>
                                          <w:p w14:paraId="29D6EAEA" w14:textId="77777777" w:rsidR="00954F98" w:rsidRDefault="00954F98">
                                            <w:pPr>
                                              <w:pStyle w:val="NoSpacing"/>
                                              <w:ind w:left="144" w:right="144"/>
                                              <w:jc w:val="center"/>
                                              <w:rPr>
                                                <w:color w:val="FFFFFF" w:themeColor="background1"/>
                                              </w:rPr>
                                            </w:pPr>
                                          </w:p>
                                        </w:tc>
                                        <w:sdt>
                                          <w:sdtPr>
                                            <w:rPr>
                                              <w:color w:val="FFFFFF" w:themeColor="background1"/>
                                              <w:sz w:val="24"/>
                                            </w:rPr>
                                            <w:alias w:val="Course title"/>
                                            <w:tag w:val=""/>
                                            <w:id w:val="-1034114385"/>
                                            <w:showingPlcHd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34FEEC19" w14:textId="77777777" w:rsidR="00954F98" w:rsidRDefault="00954F98">
                                                <w:pPr>
                                                  <w:pStyle w:val="NoSpacing"/>
                                                  <w:ind w:left="144" w:right="720"/>
                                                  <w:jc w:val="right"/>
                                                  <w:rPr>
                                                    <w:color w:val="FFFFFF" w:themeColor="background1"/>
                                                  </w:rPr>
                                                </w:pPr>
                                                <w:r>
                                                  <w:rPr>
                                                    <w:color w:val="FFFFFF" w:themeColor="background1"/>
                                                    <w:sz w:val="24"/>
                                                  </w:rPr>
                                                  <w:t xml:space="preserve">     </w:t>
                                                </w:r>
                                              </w:p>
                                            </w:tc>
                                          </w:sdtContent>
                                        </w:sdt>
                                      </w:tr>
                                    </w:tbl>
                                    <w:p w14:paraId="4AFF9559" w14:textId="77777777" w:rsidR="00954F98" w:rsidRDefault="00954F98"/>
                                  </w:tc>
                                </w:tr>
                              </w:tbl>
                              <w:p w14:paraId="1316912C" w14:textId="77777777" w:rsidR="00954F98" w:rsidRDefault="00954F98" w:rsidP="00954F9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641D4DD" id="Text Box 47" o:spid="_x0000_s1030" type="#_x0000_t202" alt="Cover page layout" style="position:absolute;margin-left:0;margin-top:124pt;width:597pt;height:721.2pt;z-index:251675648;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" o:allowoverlap="f" filled="f" stroked="f" strokeweight=".5pt">
                    <v:textbox inset="0,0,0,0">
                      <w:txbxContent>
                        <w:tbl>
                          <w:tblPr>
                            <w:tblW w:w="4984" w:type="pct"/>
                            <w:tblCellMar>
                              <w:left w:w="0" w:type="dxa"/>
                              <w:right w:w="0" w:type="dxa"/>
                            </w:tblCellMar>
                            <w:tblLook w:val="04A0" w:firstRow="1" w:lastRow="0" w:firstColumn="1" w:lastColumn="0" w:noHBand="0" w:noVBand="1"/>
                            <w:tblDescription w:val="Cover page layout"/>
                          </w:tblPr>
                          <w:tblGrid>
                            <w:gridCol w:w="11907"/>
                          </w:tblGrid>
                          <w:tr w:rsidR="00954F98" w14:paraId="4828B66B" w14:textId="77777777" w:rsidTr="00AC5FB4">
                            <w:trPr>
                              <w:trHeight w:hRule="exact" w:val="9360"/>
                            </w:trPr>
                            <w:tc>
                              <w:tcPr>
                                <w:tcW w:w="5000" w:type="pct"/>
                              </w:tcPr>
                              <w:p w14:paraId="00FEC06D" w14:textId="77777777" w:rsidR="00954F98" w:rsidRDefault="00954F98"/>
                            </w:tc>
                          </w:tr>
                          <w:tr w:rsidR="00954F98" w14:paraId="0736CAB3" w14:textId="77777777" w:rsidTr="00AC5FB4">
                            <w:trPr>
                              <w:trHeight w:hRule="exact" w:val="4320"/>
                            </w:trPr>
                            <w:tc>
                              <w:tcPr>
                                <w:tcW w:w="5000" w:type="pct"/>
                                <w:shd w:val="clear" w:color="auto" w:fill="4472C4" w:themeFill="accent1"/>
                                <w:vAlign w:val="center"/>
                              </w:tcPr>
                              <w:p w14:paraId="5CEAEFC7" w14:textId="77777777" w:rsidR="00954F98" w:rsidRPr="0018757F" w:rsidRDefault="00954F98" w:rsidP="0018757F">
                                <w:pPr>
                                  <w:pStyle w:val="NoSpacing"/>
                                  <w:spacing w:before="200" w:line="216" w:lineRule="auto"/>
                                  <w:ind w:right="720"/>
                                  <w:rPr>
                                    <w:rFonts w:asciiTheme="majorHAnsi" w:hAnsiTheme="majorHAnsi"/>
                                    <w:color w:val="FFFFFF" w:themeColor="background1"/>
                                    <w:sz w:val="96"/>
                                    <w:szCs w:val="96"/>
                                    <w:lang w:val="fr-CM"/>
                                  </w:rPr>
                                </w:pPr>
                              </w:p>
                              <w:p w14:paraId="3BFD807B" w14:textId="77777777" w:rsidR="00954F98" w:rsidRPr="0018757F" w:rsidRDefault="00954F98">
                                <w:pPr>
                                  <w:pStyle w:val="NoSpacing"/>
                                  <w:spacing w:before="240"/>
                                  <w:ind w:left="720" w:right="720"/>
                                  <w:rPr>
                                    <w:color w:val="FFFFFF" w:themeColor="background1"/>
                                    <w:sz w:val="32"/>
                                    <w:szCs w:val="32"/>
                                    <w:lang w:val="fr-CM"/>
                                  </w:rPr>
                                </w:pPr>
                                <w:r w:rsidRPr="0018757F">
                                  <w:rPr>
                                    <w:color w:val="FFFFFF" w:themeColor="background1"/>
                                    <w:sz w:val="32"/>
                                    <w:szCs w:val="32"/>
                                    <w:lang w:val="fr-CM"/>
                                  </w:rPr>
                                  <w:t xml:space="preserve"> </w:t>
                                </w:r>
                              </w:p>
                            </w:tc>
                          </w:tr>
                          <w:tr w:rsidR="00954F98" w14:paraId="4A1141CF" w14:textId="77777777" w:rsidTr="00AC5FB4">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969"/>
                                  <w:gridCol w:w="3969"/>
                                  <w:gridCol w:w="3969"/>
                                </w:tblGrid>
                                <w:tr w:rsidR="00954F98" w14:paraId="32B453CC" w14:textId="77777777">
                                  <w:trPr>
                                    <w:trHeight w:hRule="exact" w:val="720"/>
                                  </w:trPr>
                                  <w:sdt>
                                    <w:sdtPr>
                                      <w:rPr>
                                        <w:color w:val="FFFFFF" w:themeColor="background1"/>
                                      </w:rPr>
                                      <w:alias w:val="Author"/>
                                      <w:tag w:val=""/>
                                      <w:id w:val="-2039349528"/>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5C0AEA9A" w14:textId="07F74057" w:rsidR="00954F98" w:rsidRDefault="00F14078">
                                          <w:pPr>
                                            <w:pStyle w:val="NoSpacing"/>
                                            <w:ind w:left="144" w:right="144"/>
                                            <w:jc w:val="center"/>
                                            <w:rPr>
                                              <w:color w:val="FFFFFF" w:themeColor="background1"/>
                                            </w:rPr>
                                          </w:pPr>
                                          <w:r>
                                            <w:rPr>
                                              <w:color w:val="FFFFFF" w:themeColor="background1"/>
                                            </w:rPr>
                                            <w:t>GROUPE 4</w:t>
                                          </w:r>
                                        </w:p>
                                      </w:tc>
                                    </w:sdtContent>
                                  </w:sdt>
                                  <w:tc>
                                    <w:tcPr>
                                      <w:tcW w:w="3591" w:type="dxa"/>
                                      <w:vAlign w:val="center"/>
                                    </w:tcPr>
                                    <w:p w14:paraId="29D6EAEA" w14:textId="77777777" w:rsidR="00954F98" w:rsidRDefault="00954F98">
                                      <w:pPr>
                                        <w:pStyle w:val="NoSpacing"/>
                                        <w:ind w:left="144" w:right="144"/>
                                        <w:jc w:val="center"/>
                                        <w:rPr>
                                          <w:color w:val="FFFFFF" w:themeColor="background1"/>
                                        </w:rPr>
                                      </w:pPr>
                                    </w:p>
                                  </w:tc>
                                  <w:sdt>
                                    <w:sdtPr>
                                      <w:rPr>
                                        <w:color w:val="FFFFFF" w:themeColor="background1"/>
                                        <w:sz w:val="24"/>
                                      </w:rPr>
                                      <w:alias w:val="Course title"/>
                                      <w:tag w:val=""/>
                                      <w:id w:val="-1034114385"/>
                                      <w:showingPlcHd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34FEEC19" w14:textId="77777777" w:rsidR="00954F98" w:rsidRDefault="00954F98">
                                          <w:pPr>
                                            <w:pStyle w:val="NoSpacing"/>
                                            <w:ind w:left="144" w:right="720"/>
                                            <w:jc w:val="right"/>
                                            <w:rPr>
                                              <w:color w:val="FFFFFF" w:themeColor="background1"/>
                                            </w:rPr>
                                          </w:pPr>
                                          <w:r>
                                            <w:rPr>
                                              <w:color w:val="FFFFFF" w:themeColor="background1"/>
                                              <w:sz w:val="24"/>
                                            </w:rPr>
                                            <w:t xml:space="preserve">     </w:t>
                                          </w:r>
                                        </w:p>
                                      </w:tc>
                                    </w:sdtContent>
                                  </w:sdt>
                                </w:tr>
                              </w:tbl>
                              <w:p w14:paraId="4AFF9559" w14:textId="77777777" w:rsidR="00954F98" w:rsidRDefault="00954F98"/>
                            </w:tc>
                          </w:tr>
                        </w:tbl>
                        <w:p w14:paraId="1316912C" w14:textId="77777777" w:rsidR="00954F98" w:rsidRDefault="00954F98" w:rsidP="00954F98"/>
                      </w:txbxContent>
                    </v:textbox>
                    <w10:wrap anchorx="page" anchory="page"/>
                  </v:shape>
                </w:pict>
              </mc:Fallback>
            </mc:AlternateContent>
          </w:r>
        </w:p>
      </w:sdtContent>
    </w:sdt>
    <w:p w14:paraId="0F9A1B02" w14:textId="77777777" w:rsidR="00CA46D8" w:rsidRPr="00F14078" w:rsidRDefault="00E5205A" w:rsidP="00954F98">
      <w:pPr>
        <w:jc w:val="center"/>
        <w:rPr>
          <w:rFonts w:eastAsia="Nunito" w:cs="Nunito"/>
          <w:b/>
          <w:sz w:val="32"/>
          <w:szCs w:val="30"/>
        </w:rPr>
      </w:pPr>
      <w:r w:rsidRPr="00F14078">
        <w:rPr>
          <w:rFonts w:eastAsia="Nunito" w:cs="Nunito"/>
          <w:b/>
          <w:sz w:val="32"/>
          <w:szCs w:val="30"/>
        </w:rPr>
        <w:lastRenderedPageBreak/>
        <w:t>Introduction</w:t>
      </w:r>
    </w:p>
    <w:p w14:paraId="260AC7B6" w14:textId="77777777" w:rsidR="00CA46D8" w:rsidRPr="00F14078" w:rsidRDefault="00CA46D8">
      <w:pPr>
        <w:rPr>
          <w:rFonts w:eastAsia="Nunito" w:cs="Nunito"/>
          <w:sz w:val="24"/>
          <w:szCs w:val="24"/>
        </w:rPr>
      </w:pPr>
    </w:p>
    <w:p w14:paraId="069C5C80" w14:textId="38E259D7" w:rsidR="00CA46D8" w:rsidRPr="00F14078" w:rsidRDefault="00E5205A">
      <w:pPr>
        <w:rPr>
          <w:rFonts w:eastAsia="Nunito" w:cs="Nunito"/>
          <w:sz w:val="24"/>
          <w:szCs w:val="24"/>
        </w:rPr>
      </w:pPr>
      <w:r w:rsidRPr="00F14078">
        <w:rPr>
          <w:rFonts w:eastAsia="Nunito" w:cs="Nunito"/>
          <w:szCs w:val="26"/>
        </w:rPr>
        <w:t xml:space="preserve">Dans le cadre de l’UE d’Analyse numérique, il nous a été donné à faire Tout au long de ce semestre plusieurs Travaux Pratique portant notamment sur </w:t>
      </w:r>
      <w:r w:rsidR="00BE7B35" w:rsidRPr="00F14078">
        <w:rPr>
          <w:rFonts w:eastAsia="Nunito" w:cs="Nunito"/>
          <w:szCs w:val="26"/>
        </w:rPr>
        <w:t>les tests</w:t>
      </w:r>
      <w:r w:rsidRPr="00F14078">
        <w:rPr>
          <w:rFonts w:eastAsia="Nunito" w:cs="Nunito"/>
          <w:szCs w:val="26"/>
        </w:rPr>
        <w:t xml:space="preserve"> de résolution d'équation, et les résolutions d'équation différentielle par les méthodes des Différe</w:t>
      </w:r>
      <w:r w:rsidRPr="00F14078">
        <w:rPr>
          <w:rFonts w:eastAsia="Nunito" w:cs="Nunito"/>
          <w:szCs w:val="26"/>
        </w:rPr>
        <w:t xml:space="preserve">nces Finies en dimension 1, Différences Finies en dimension 2, Volume Finis en dimension 1 et Volumes Finis en dimension 2. Ce rapport sert de rapport </w:t>
      </w:r>
      <w:r w:rsidR="00BE7B35" w:rsidRPr="00F14078">
        <w:rPr>
          <w:rFonts w:eastAsia="Nunito" w:cs="Nunito"/>
          <w:szCs w:val="26"/>
        </w:rPr>
        <w:t>général</w:t>
      </w:r>
      <w:r w:rsidRPr="00F14078">
        <w:rPr>
          <w:rFonts w:eastAsia="Nunito" w:cs="Nunito"/>
          <w:szCs w:val="26"/>
        </w:rPr>
        <w:t xml:space="preserve"> de tous ces travaux précédemment effectués et en présentera les résultats</w:t>
      </w:r>
      <w:r w:rsidRPr="00F14078">
        <w:rPr>
          <w:sz w:val="24"/>
          <w:szCs w:val="24"/>
        </w:rPr>
        <w:br w:type="page"/>
      </w:r>
    </w:p>
    <w:p w14:paraId="52FAC0C5" w14:textId="77777777" w:rsidR="008250D2" w:rsidRDefault="008250D2" w:rsidP="008250D2">
      <w:pPr>
        <w:rPr>
          <w:sz w:val="24"/>
          <w:szCs w:val="24"/>
        </w:rPr>
      </w:pPr>
    </w:p>
    <w:p w14:paraId="78C22BB1" w14:textId="77777777" w:rsidR="008250D2" w:rsidRDefault="008250D2" w:rsidP="008250D2">
      <w:pPr>
        <w:pStyle w:val="Heading1"/>
      </w:pPr>
      <w:r>
        <w:t>Rapport des membres</w:t>
      </w:r>
    </w:p>
    <w:p w14:paraId="4C13153E" w14:textId="77777777" w:rsidR="008250D2" w:rsidRDefault="008250D2" w:rsidP="008250D2"/>
    <w:tbl>
      <w:tblPr>
        <w:tblStyle w:val="GridTable4-Accent5"/>
        <w:tblW w:w="0" w:type="auto"/>
        <w:tblLook w:val="04A0" w:firstRow="1" w:lastRow="0" w:firstColumn="1" w:lastColumn="0" w:noHBand="0" w:noVBand="1"/>
      </w:tblPr>
      <w:tblGrid>
        <w:gridCol w:w="4509"/>
        <w:gridCol w:w="4510"/>
      </w:tblGrid>
      <w:tr w:rsidR="008250D2" w14:paraId="4E0996E6" w14:textId="77777777" w:rsidTr="008250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322D3C0" w14:textId="77777777" w:rsidR="008250D2" w:rsidRDefault="008250D2" w:rsidP="00BD392C">
            <w:r>
              <w:t>Membre</w:t>
            </w:r>
          </w:p>
        </w:tc>
        <w:tc>
          <w:tcPr>
            <w:tcW w:w="4510" w:type="dxa"/>
          </w:tcPr>
          <w:p w14:paraId="3A2239A1" w14:textId="77777777" w:rsidR="008250D2" w:rsidRDefault="008250D2" w:rsidP="00BD392C">
            <w:pPr>
              <w:cnfStyle w:val="100000000000" w:firstRow="1" w:lastRow="0" w:firstColumn="0" w:lastColumn="0" w:oddVBand="0" w:evenVBand="0" w:oddHBand="0" w:evenHBand="0" w:firstRowFirstColumn="0" w:firstRowLastColumn="0" w:lastRowFirstColumn="0" w:lastRowLastColumn="0"/>
            </w:pPr>
            <w:r>
              <w:t>Contribution</w:t>
            </w:r>
          </w:p>
        </w:tc>
      </w:tr>
      <w:tr w:rsidR="008250D2" w14:paraId="2C652624" w14:textId="77777777" w:rsidTr="008250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60EEE559" w14:textId="77777777" w:rsidR="008250D2" w:rsidRDefault="008250D2" w:rsidP="00BD392C">
            <w:r>
              <w:t>FANDIO</w:t>
            </w:r>
          </w:p>
        </w:tc>
        <w:tc>
          <w:tcPr>
            <w:tcW w:w="4510" w:type="dxa"/>
          </w:tcPr>
          <w:p w14:paraId="47E16178" w14:textId="77777777" w:rsidR="008250D2" w:rsidRDefault="008250D2" w:rsidP="00BD392C">
            <w:pPr>
              <w:cnfStyle w:val="000000100000" w:firstRow="0" w:lastRow="0" w:firstColumn="0" w:lastColumn="0" w:oddVBand="0" w:evenVBand="0" w:oddHBand="1" w:evenHBand="0" w:firstRowFirstColumn="0" w:firstRowLastColumn="0" w:lastRowFirstColumn="0" w:lastRowLastColumn="0"/>
            </w:pPr>
            <w:r w:rsidRPr="008250D2">
              <w:t>Fonction solver et initialisation matrice des différence fini 2D, élaboration de l'architecture des projets et des fonctions de test pour les différences finis 2D, rédaction du rapport</w:t>
            </w:r>
          </w:p>
        </w:tc>
      </w:tr>
      <w:tr w:rsidR="008250D2" w14:paraId="7370B518" w14:textId="77777777" w:rsidTr="008250D2">
        <w:tc>
          <w:tcPr>
            <w:cnfStyle w:val="001000000000" w:firstRow="0" w:lastRow="0" w:firstColumn="1" w:lastColumn="0" w:oddVBand="0" w:evenVBand="0" w:oddHBand="0" w:evenHBand="0" w:firstRowFirstColumn="0" w:firstRowLastColumn="0" w:lastRowFirstColumn="0" w:lastRowLastColumn="0"/>
            <w:tcW w:w="4509" w:type="dxa"/>
          </w:tcPr>
          <w:p w14:paraId="3F74FBFC" w14:textId="77777777" w:rsidR="008250D2" w:rsidRDefault="008250D2" w:rsidP="00BD392C">
            <w:r>
              <w:t>MBATHE</w:t>
            </w:r>
          </w:p>
        </w:tc>
        <w:tc>
          <w:tcPr>
            <w:tcW w:w="4510" w:type="dxa"/>
          </w:tcPr>
          <w:p w14:paraId="05F3C246" w14:textId="77777777" w:rsidR="008250D2" w:rsidRDefault="008250D2" w:rsidP="00BD392C">
            <w:pPr>
              <w:cnfStyle w:val="000000000000" w:firstRow="0" w:lastRow="0" w:firstColumn="0" w:lastColumn="0" w:oddVBand="0" w:evenVBand="0" w:oddHBand="0" w:evenHBand="0" w:firstRowFirstColumn="0" w:firstRowLastColumn="0" w:lastRowFirstColumn="0" w:lastRowLastColumn="0"/>
            </w:pPr>
            <w:r w:rsidRPr="008250D2">
              <w:t>Initialisation des matrices volume fini 2D, fonction solver différence finis 1D, graphe d'erreur différence finis 2D</w:t>
            </w:r>
          </w:p>
        </w:tc>
      </w:tr>
      <w:tr w:rsidR="008250D2" w14:paraId="1AAE2D74" w14:textId="77777777" w:rsidTr="008250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45E0465D" w14:textId="77777777" w:rsidR="008250D2" w:rsidRDefault="008250D2" w:rsidP="00BD392C">
            <w:r>
              <w:t>KOUETCHOU</w:t>
            </w:r>
          </w:p>
        </w:tc>
        <w:tc>
          <w:tcPr>
            <w:tcW w:w="4510" w:type="dxa"/>
          </w:tcPr>
          <w:p w14:paraId="47F8464F" w14:textId="77777777" w:rsidR="008250D2" w:rsidRDefault="008250D2" w:rsidP="00BD392C">
            <w:pPr>
              <w:cnfStyle w:val="000000100000" w:firstRow="0" w:lastRow="0" w:firstColumn="0" w:lastColumn="0" w:oddVBand="0" w:evenVBand="0" w:oddHBand="1" w:evenHBand="0" w:firstRowFirstColumn="0" w:firstRowLastColumn="0" w:lastRowFirstColumn="0" w:lastRowLastColumn="0"/>
            </w:pPr>
            <w:r w:rsidRPr="008250D2">
              <w:t>Génération de tous les cas de tous dans les projets, fonctions de test, graphe d'erreur volumes finis 2D, rédaction d</w:t>
            </w:r>
            <w:r>
              <w:t>u</w:t>
            </w:r>
            <w:r w:rsidRPr="008250D2">
              <w:t xml:space="preserve"> rapport</w:t>
            </w:r>
            <w:r>
              <w:t xml:space="preserve"> </w:t>
            </w:r>
          </w:p>
        </w:tc>
      </w:tr>
      <w:tr w:rsidR="008250D2" w14:paraId="177FFCA6" w14:textId="77777777" w:rsidTr="008250D2">
        <w:tc>
          <w:tcPr>
            <w:cnfStyle w:val="001000000000" w:firstRow="0" w:lastRow="0" w:firstColumn="1" w:lastColumn="0" w:oddVBand="0" w:evenVBand="0" w:oddHBand="0" w:evenHBand="0" w:firstRowFirstColumn="0" w:firstRowLastColumn="0" w:lastRowFirstColumn="0" w:lastRowLastColumn="0"/>
            <w:tcW w:w="4509" w:type="dxa"/>
          </w:tcPr>
          <w:p w14:paraId="27126C12" w14:textId="77777777" w:rsidR="008250D2" w:rsidRDefault="008250D2" w:rsidP="00BD392C">
            <w:r>
              <w:t>DAGANG</w:t>
            </w:r>
          </w:p>
        </w:tc>
        <w:tc>
          <w:tcPr>
            <w:tcW w:w="4510" w:type="dxa"/>
          </w:tcPr>
          <w:p w14:paraId="08C8B979" w14:textId="77777777" w:rsidR="008250D2" w:rsidRDefault="008250D2" w:rsidP="00BD392C">
            <w:pPr>
              <w:cnfStyle w:val="000000000000" w:firstRow="0" w:lastRow="0" w:firstColumn="0" w:lastColumn="0" w:oddVBand="0" w:evenVBand="0" w:oddHBand="0" w:evenHBand="0" w:firstRowFirstColumn="0" w:firstRowLastColumn="0" w:lastRowFirstColumn="0" w:lastRowLastColumn="0"/>
            </w:pPr>
            <w:r w:rsidRPr="008250D2">
              <w:t>Initialisation des matrices volume fini 1D, fonction de test pour les polynômes, solver volume fini 1D</w:t>
            </w:r>
            <w:r>
              <w:t>, rapport sur les tests</w:t>
            </w:r>
          </w:p>
        </w:tc>
      </w:tr>
      <w:tr w:rsidR="008250D2" w14:paraId="42778276" w14:textId="77777777" w:rsidTr="008250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240C2DCB" w14:textId="77777777" w:rsidR="008250D2" w:rsidRDefault="008250D2" w:rsidP="00BD392C">
            <w:r>
              <w:t>SINGNING</w:t>
            </w:r>
          </w:p>
        </w:tc>
        <w:tc>
          <w:tcPr>
            <w:tcW w:w="4510" w:type="dxa"/>
          </w:tcPr>
          <w:p w14:paraId="02459526" w14:textId="77777777" w:rsidR="008250D2" w:rsidRDefault="008250D2" w:rsidP="00BD392C">
            <w:pPr>
              <w:cnfStyle w:val="000000100000" w:firstRow="0" w:lastRow="0" w:firstColumn="0" w:lastColumn="0" w:oddVBand="0" w:evenVBand="0" w:oddHBand="1" w:evenHBand="0" w:firstRowFirstColumn="0" w:firstRowLastColumn="0" w:lastRowFirstColumn="0" w:lastRowLastColumn="0"/>
            </w:pPr>
            <w:r w:rsidRPr="008250D2">
              <w:t>Génération de tous les cas de test dans les projets, rédaction du rapport</w:t>
            </w:r>
          </w:p>
        </w:tc>
      </w:tr>
      <w:tr w:rsidR="008250D2" w14:paraId="6C019909" w14:textId="77777777" w:rsidTr="008250D2">
        <w:tc>
          <w:tcPr>
            <w:cnfStyle w:val="001000000000" w:firstRow="0" w:lastRow="0" w:firstColumn="1" w:lastColumn="0" w:oddVBand="0" w:evenVBand="0" w:oddHBand="0" w:evenHBand="0" w:firstRowFirstColumn="0" w:firstRowLastColumn="0" w:lastRowFirstColumn="0" w:lastRowLastColumn="0"/>
            <w:tcW w:w="4509" w:type="dxa"/>
          </w:tcPr>
          <w:p w14:paraId="7DD4B06C" w14:textId="77777777" w:rsidR="008250D2" w:rsidRDefault="008250D2" w:rsidP="00BD392C">
            <w:r>
              <w:t>FOSSO RUDY</w:t>
            </w:r>
          </w:p>
        </w:tc>
        <w:tc>
          <w:tcPr>
            <w:tcW w:w="4510" w:type="dxa"/>
          </w:tcPr>
          <w:p w14:paraId="638121FB" w14:textId="77777777" w:rsidR="008250D2" w:rsidRPr="008250D2" w:rsidRDefault="008250D2" w:rsidP="00BD392C">
            <w:pPr>
              <w:cnfStyle w:val="000000000000" w:firstRow="0" w:lastRow="0" w:firstColumn="0" w:lastColumn="0" w:oddVBand="0" w:evenVBand="0" w:oddHBand="0" w:evenHBand="0" w:firstRowFirstColumn="0" w:firstRowLastColumn="0" w:lastRowFirstColumn="0" w:lastRowLastColumn="0"/>
            </w:pPr>
            <w:r w:rsidRPr="008250D2">
              <w:t>Fonctions de test pour la racine, volumes finis</w:t>
            </w:r>
          </w:p>
        </w:tc>
      </w:tr>
    </w:tbl>
    <w:p w14:paraId="1458DBF8" w14:textId="77777777" w:rsidR="008250D2" w:rsidRPr="008250D2" w:rsidRDefault="008250D2" w:rsidP="008250D2"/>
    <w:p w14:paraId="07F166A0" w14:textId="77777777" w:rsidR="008250D2" w:rsidRDefault="008250D2" w:rsidP="008250D2">
      <w:pPr>
        <w:pStyle w:val="Heading1"/>
        <w:numPr>
          <w:ilvl w:val="0"/>
          <w:numId w:val="0"/>
        </w:numPr>
        <w:ind w:left="720"/>
        <w:jc w:val="left"/>
        <w:rPr>
          <w:sz w:val="36"/>
          <w:szCs w:val="30"/>
        </w:rPr>
      </w:pPr>
    </w:p>
    <w:p w14:paraId="379543A3" w14:textId="3864A3EC" w:rsidR="00CA46D8" w:rsidRPr="00F14078" w:rsidRDefault="00E5205A" w:rsidP="00954F98">
      <w:pPr>
        <w:pStyle w:val="Heading1"/>
        <w:rPr>
          <w:sz w:val="36"/>
          <w:szCs w:val="30"/>
        </w:rPr>
      </w:pPr>
      <w:r w:rsidRPr="00F14078">
        <w:rPr>
          <w:sz w:val="36"/>
          <w:szCs w:val="30"/>
        </w:rPr>
        <w:t xml:space="preserve">Test de </w:t>
      </w:r>
      <w:r w:rsidR="00BE7B35" w:rsidRPr="00F14078">
        <w:rPr>
          <w:sz w:val="36"/>
          <w:szCs w:val="30"/>
        </w:rPr>
        <w:t>résolution</w:t>
      </w:r>
      <w:r w:rsidRPr="00F14078">
        <w:rPr>
          <w:sz w:val="36"/>
          <w:szCs w:val="30"/>
        </w:rPr>
        <w:t xml:space="preserve"> </w:t>
      </w:r>
      <w:r w:rsidRPr="00F14078">
        <w:rPr>
          <w:sz w:val="36"/>
          <w:szCs w:val="30"/>
        </w:rPr>
        <w:t>d’</w:t>
      </w:r>
      <w:r w:rsidR="00BE7B35" w:rsidRPr="00F14078">
        <w:rPr>
          <w:sz w:val="36"/>
          <w:szCs w:val="30"/>
        </w:rPr>
        <w:t>équations</w:t>
      </w:r>
    </w:p>
    <w:p w14:paraId="74509356" w14:textId="77777777" w:rsidR="00CA46D8" w:rsidRPr="00F14078" w:rsidRDefault="00CA46D8">
      <w:pPr>
        <w:rPr>
          <w:rFonts w:eastAsia="Nunito" w:cs="Nunito"/>
          <w:b/>
          <w:sz w:val="32"/>
          <w:szCs w:val="30"/>
        </w:rPr>
      </w:pPr>
    </w:p>
    <w:p w14:paraId="52314340" w14:textId="77777777" w:rsidR="00CA46D8" w:rsidRPr="00F14078" w:rsidRDefault="00E5205A">
      <w:pPr>
        <w:rPr>
          <w:rFonts w:eastAsia="Nunito" w:cs="Nunito"/>
          <w:szCs w:val="26"/>
        </w:rPr>
      </w:pPr>
      <w:r w:rsidRPr="00F14078">
        <w:rPr>
          <w:rFonts w:eastAsia="Nunito" w:cs="Nunito"/>
          <w:szCs w:val="26"/>
        </w:rPr>
        <w:t xml:space="preserve">Il était question ici de produire les données de test et d’analyser les résultats sur les fonctions de test de nos différentes fonctions à tester. </w:t>
      </w:r>
    </w:p>
    <w:p w14:paraId="46EDD593" w14:textId="77777777" w:rsidR="00CA46D8" w:rsidRPr="00F14078" w:rsidRDefault="00E5205A">
      <w:pPr>
        <w:rPr>
          <w:rFonts w:eastAsia="Nunito" w:cs="Nunito"/>
          <w:szCs w:val="26"/>
        </w:rPr>
      </w:pPr>
      <w:r w:rsidRPr="00F14078">
        <w:rPr>
          <w:rFonts w:eastAsia="Nunito" w:cs="Nunito"/>
          <w:szCs w:val="26"/>
        </w:rPr>
        <w:t xml:space="preserve">Parmi nos fonctions à tester nous avons donc : </w:t>
      </w:r>
    </w:p>
    <w:p w14:paraId="2D2754C0" w14:textId="77777777" w:rsidR="00CA46D8" w:rsidRPr="00F14078" w:rsidRDefault="00E5205A">
      <w:pPr>
        <w:numPr>
          <w:ilvl w:val="0"/>
          <w:numId w:val="6"/>
        </w:numPr>
        <w:rPr>
          <w:rFonts w:eastAsia="Nunito" w:cs="Nunito"/>
          <w:szCs w:val="26"/>
        </w:rPr>
      </w:pPr>
      <w:r w:rsidRPr="00F14078">
        <w:rPr>
          <w:rFonts w:eastAsia="Nunito" w:cs="Nunito"/>
          <w:szCs w:val="26"/>
        </w:rPr>
        <w:t>Somme</w:t>
      </w:r>
    </w:p>
    <w:p w14:paraId="58EB1640" w14:textId="77777777" w:rsidR="00CA46D8" w:rsidRPr="00F14078" w:rsidRDefault="00E5205A">
      <w:pPr>
        <w:numPr>
          <w:ilvl w:val="0"/>
          <w:numId w:val="6"/>
        </w:numPr>
        <w:rPr>
          <w:rFonts w:eastAsia="Nunito" w:cs="Nunito"/>
          <w:szCs w:val="26"/>
        </w:rPr>
      </w:pPr>
      <w:r w:rsidRPr="00F14078">
        <w:rPr>
          <w:rFonts w:eastAsia="Nunito" w:cs="Nunito"/>
          <w:szCs w:val="26"/>
        </w:rPr>
        <w:t>Racine carrée</w:t>
      </w:r>
    </w:p>
    <w:p w14:paraId="4DC1808C" w14:textId="77777777" w:rsidR="00CA46D8" w:rsidRPr="00F14078" w:rsidRDefault="00E5205A">
      <w:pPr>
        <w:numPr>
          <w:ilvl w:val="0"/>
          <w:numId w:val="6"/>
        </w:numPr>
        <w:rPr>
          <w:rFonts w:eastAsia="Nunito" w:cs="Nunito"/>
          <w:szCs w:val="26"/>
        </w:rPr>
      </w:pPr>
      <w:r w:rsidRPr="00F14078">
        <w:rPr>
          <w:rFonts w:eastAsia="Nunito" w:cs="Nunito"/>
          <w:szCs w:val="26"/>
        </w:rPr>
        <w:t>Equation de second degré</w:t>
      </w:r>
    </w:p>
    <w:p w14:paraId="136D58E6" w14:textId="77777777" w:rsidR="00CA46D8" w:rsidRPr="00F14078" w:rsidRDefault="00CA46D8">
      <w:pPr>
        <w:rPr>
          <w:rFonts w:eastAsia="Nunito" w:cs="Nunito"/>
          <w:b/>
          <w:sz w:val="32"/>
          <w:szCs w:val="30"/>
        </w:rPr>
      </w:pPr>
    </w:p>
    <w:p w14:paraId="64F82174" w14:textId="77777777" w:rsidR="00CA46D8" w:rsidRPr="00F14078" w:rsidRDefault="00E5205A" w:rsidP="00954F98">
      <w:pPr>
        <w:pStyle w:val="Heading2"/>
        <w:rPr>
          <w:sz w:val="32"/>
          <w:szCs w:val="30"/>
        </w:rPr>
      </w:pPr>
      <w:r w:rsidRPr="00F14078">
        <w:rPr>
          <w:sz w:val="32"/>
          <w:szCs w:val="30"/>
        </w:rPr>
        <w:lastRenderedPageBreak/>
        <w:t>Somme</w:t>
      </w:r>
    </w:p>
    <w:p w14:paraId="1E285E4C" w14:textId="77777777" w:rsidR="00CA46D8" w:rsidRPr="00F14078" w:rsidRDefault="00E5205A">
      <w:pPr>
        <w:spacing w:before="240" w:after="240"/>
        <w:ind w:left="360"/>
        <w:rPr>
          <w:rFonts w:eastAsia="Times New Roman" w:cs="Times New Roman"/>
          <w:b/>
          <w:sz w:val="32"/>
          <w:szCs w:val="32"/>
        </w:rPr>
      </w:pPr>
      <w:r w:rsidRPr="00F14078">
        <w:rPr>
          <w:rFonts w:eastAsia="Nunito" w:cs="Nunito"/>
          <w:sz w:val="32"/>
          <w:szCs w:val="30"/>
        </w:rPr>
        <w:t>·</w:t>
      </w:r>
      <w:r w:rsidRPr="00F14078">
        <w:rPr>
          <w:rFonts w:eastAsia="Times New Roman" w:cs="Times New Roman"/>
          <w:sz w:val="16"/>
          <w:szCs w:val="16"/>
        </w:rPr>
        <w:t xml:space="preserve">        </w:t>
      </w:r>
      <w:r w:rsidRPr="00F14078">
        <w:rPr>
          <w:rFonts w:eastAsia="Times New Roman" w:cs="Times New Roman"/>
          <w:b/>
          <w:sz w:val="32"/>
          <w:szCs w:val="32"/>
        </w:rPr>
        <w:t xml:space="preserve">Fonction à tester :   </w:t>
      </w:r>
    </w:p>
    <w:p w14:paraId="0DB64674" w14:textId="77777777" w:rsidR="00CA46D8" w:rsidRPr="00F14078" w:rsidRDefault="00E5205A">
      <w:pPr>
        <w:spacing w:before="240" w:after="240"/>
        <w:ind w:left="360"/>
        <w:rPr>
          <w:rFonts w:eastAsia="Times New Roman" w:cs="Times New Roman"/>
          <w:b/>
          <w:sz w:val="32"/>
          <w:szCs w:val="32"/>
        </w:rPr>
      </w:pPr>
      <w:r w:rsidRPr="00F14078">
        <w:rPr>
          <w:rFonts w:eastAsia="Nunito" w:cs="Nunito"/>
          <w:sz w:val="32"/>
          <w:szCs w:val="30"/>
        </w:rPr>
        <w:t>·</w:t>
      </w:r>
      <w:r w:rsidRPr="00F14078">
        <w:rPr>
          <w:rFonts w:eastAsia="Times New Roman" w:cs="Times New Roman"/>
          <w:sz w:val="16"/>
          <w:szCs w:val="16"/>
        </w:rPr>
        <w:t xml:space="preserve">        </w:t>
      </w:r>
      <w:r w:rsidRPr="00F14078">
        <w:rPr>
          <w:rFonts w:eastAsia="Times New Roman" w:cs="Times New Roman"/>
          <w:b/>
          <w:sz w:val="32"/>
          <w:szCs w:val="32"/>
        </w:rPr>
        <w:t>Dimension : 8 8</w:t>
      </w:r>
    </w:p>
    <w:p w14:paraId="24B99680" w14:textId="77777777" w:rsidR="00CA46D8" w:rsidRPr="00F14078" w:rsidRDefault="00E5205A">
      <w:pPr>
        <w:spacing w:before="240" w:after="240"/>
        <w:ind w:left="360"/>
        <w:rPr>
          <w:rFonts w:eastAsia="Times New Roman" w:cs="Times New Roman"/>
          <w:sz w:val="32"/>
          <w:szCs w:val="32"/>
        </w:rPr>
      </w:pPr>
      <w:r w:rsidRPr="00F14078">
        <w:rPr>
          <w:rFonts w:eastAsia="Nunito" w:cs="Nunito"/>
          <w:sz w:val="32"/>
          <w:szCs w:val="30"/>
        </w:rPr>
        <w:t>·</w:t>
      </w:r>
      <w:r w:rsidRPr="00F14078">
        <w:rPr>
          <w:rFonts w:eastAsia="Times New Roman" w:cs="Times New Roman"/>
          <w:sz w:val="16"/>
          <w:szCs w:val="16"/>
        </w:rPr>
        <w:t xml:space="preserve">        </w:t>
      </w:r>
      <w:r w:rsidRPr="00F14078">
        <w:rPr>
          <w:rFonts w:eastAsia="Times New Roman" w:cs="Times New Roman"/>
          <w:b/>
          <w:sz w:val="32"/>
          <w:szCs w:val="32"/>
        </w:rPr>
        <w:t xml:space="preserve">Nombres de cas testés : 64, </w:t>
      </w:r>
      <w:r w:rsidRPr="00F14078">
        <w:rPr>
          <w:rFonts w:eastAsia="Times New Roman" w:cs="Times New Roman"/>
          <w:szCs w:val="28"/>
        </w:rPr>
        <w:t>pour cette partie, on a utilisé les scenarios générés par jenny que nous avons enregistrés dans un fichier puis nous avons généré les valeurs correspondantes à ces différents scénarios en matchant les scénarios de chaque variable avec des valeurs prédéfini</w:t>
      </w:r>
      <w:r w:rsidRPr="00F14078">
        <w:rPr>
          <w:rFonts w:eastAsia="Times New Roman" w:cs="Times New Roman"/>
          <w:szCs w:val="28"/>
        </w:rPr>
        <w:t>s dans deux tableaux de taille 8 où chaque élément correspondait à la valeur à prendre pour un scénario d’une donnée précise.</w:t>
      </w:r>
    </w:p>
    <w:p w14:paraId="7ECF757A" w14:textId="47B3AC9C" w:rsidR="00CA46D8" w:rsidRPr="00F14078" w:rsidRDefault="00E5205A">
      <w:pPr>
        <w:spacing w:before="240" w:after="240"/>
        <w:ind w:left="360"/>
        <w:rPr>
          <w:rFonts w:eastAsia="Times New Roman" w:cs="Times New Roman"/>
          <w:szCs w:val="28"/>
        </w:rPr>
      </w:pPr>
      <w:r w:rsidRPr="00F14078">
        <w:rPr>
          <w:rFonts w:eastAsia="Nunito" w:cs="Nunito"/>
          <w:szCs w:val="28"/>
        </w:rPr>
        <w:t>·</w:t>
      </w:r>
      <w:r w:rsidRPr="00F14078">
        <w:rPr>
          <w:rFonts w:eastAsia="Times New Roman" w:cs="Times New Roman"/>
          <w:sz w:val="14"/>
          <w:szCs w:val="14"/>
        </w:rPr>
        <w:t xml:space="preserve">        </w:t>
      </w:r>
      <w:r w:rsidRPr="00F14078">
        <w:rPr>
          <w:rFonts w:eastAsia="Times New Roman" w:cs="Times New Roman"/>
          <w:b/>
          <w:szCs w:val="28"/>
        </w:rPr>
        <w:t xml:space="preserve">Nombre de cas échoués : 9/64 </w:t>
      </w:r>
      <w:r w:rsidRPr="00F14078">
        <w:rPr>
          <w:rFonts w:eastAsia="Times New Roman" w:cs="Times New Roman"/>
          <w:szCs w:val="28"/>
        </w:rPr>
        <w:t xml:space="preserve">: Ces cas correspondent aux scénarios </w:t>
      </w:r>
      <w:r w:rsidR="00BE7B35" w:rsidRPr="00F14078">
        <w:rPr>
          <w:rFonts w:eastAsia="Times New Roman" w:cs="Times New Roman"/>
          <w:szCs w:val="28"/>
        </w:rPr>
        <w:t>où entraînant</w:t>
      </w:r>
    </w:p>
    <w:p w14:paraId="77DAC65F" w14:textId="77777777" w:rsidR="00CA46D8" w:rsidRPr="00F14078" w:rsidRDefault="00E5205A">
      <w:pPr>
        <w:spacing w:before="240" w:after="240"/>
        <w:ind w:left="360"/>
        <w:rPr>
          <w:rFonts w:eastAsia="Times New Roman" w:cs="Times New Roman"/>
          <w:b/>
          <w:szCs w:val="28"/>
        </w:rPr>
      </w:pPr>
      <w:r w:rsidRPr="00F14078">
        <w:rPr>
          <w:rFonts w:eastAsia="Nunito" w:cs="Nunito"/>
          <w:szCs w:val="28"/>
        </w:rPr>
        <w:t>·</w:t>
      </w:r>
      <w:r w:rsidRPr="00F14078">
        <w:rPr>
          <w:rFonts w:eastAsia="Times New Roman" w:cs="Times New Roman"/>
          <w:sz w:val="14"/>
          <w:szCs w:val="14"/>
        </w:rPr>
        <w:t xml:space="preserve">        </w:t>
      </w:r>
      <w:r w:rsidRPr="00F14078">
        <w:rPr>
          <w:rFonts w:eastAsia="Times New Roman" w:cs="Times New Roman"/>
          <w:b/>
          <w:szCs w:val="28"/>
        </w:rPr>
        <w:t>Fonction de test :</w:t>
      </w:r>
    </w:p>
    <w:p w14:paraId="1EF930DC" w14:textId="77777777" w:rsidR="00CA46D8" w:rsidRPr="00F14078" w:rsidRDefault="00E5205A">
      <w:pPr>
        <w:spacing w:before="240" w:after="240"/>
        <w:rPr>
          <w:rFonts w:eastAsia="Times New Roman" w:cs="Times New Roman"/>
          <w:szCs w:val="28"/>
        </w:rPr>
      </w:pPr>
      <w:r w:rsidRPr="00F14078">
        <w:rPr>
          <w:rFonts w:eastAsia="Times New Roman" w:cs="Times New Roman"/>
          <w:szCs w:val="28"/>
        </w:rPr>
        <w:t xml:space="preserve">Pour cette </w:t>
      </w:r>
      <w:r w:rsidRPr="00F14078">
        <w:rPr>
          <w:rFonts w:eastAsia="Times New Roman" w:cs="Times New Roman"/>
          <w:szCs w:val="28"/>
        </w:rPr>
        <w:t>fonction, on a calculé pour notre test la valeur de g(f(x)) qu’on a ensuite comparé à y qui est le résultat attendu pour cette valeur.</w:t>
      </w:r>
    </w:p>
    <w:p w14:paraId="58D4359F" w14:textId="77777777" w:rsidR="00CA46D8" w:rsidRPr="00F14078" w:rsidRDefault="00E5205A">
      <w:pPr>
        <w:spacing w:before="240" w:after="240"/>
        <w:ind w:left="360"/>
        <w:rPr>
          <w:rFonts w:eastAsia="Times New Roman" w:cs="Times New Roman"/>
          <w:b/>
          <w:szCs w:val="28"/>
        </w:rPr>
      </w:pPr>
      <w:r w:rsidRPr="00F14078">
        <w:rPr>
          <w:rFonts w:eastAsia="Nunito" w:cs="Nunito"/>
          <w:szCs w:val="28"/>
        </w:rPr>
        <w:t>·</w:t>
      </w:r>
      <w:r w:rsidRPr="00F14078">
        <w:rPr>
          <w:rFonts w:eastAsia="Times New Roman" w:cs="Times New Roman"/>
          <w:sz w:val="14"/>
          <w:szCs w:val="14"/>
        </w:rPr>
        <w:t xml:space="preserve">        </w:t>
      </w:r>
      <w:r w:rsidRPr="00F14078">
        <w:rPr>
          <w:rFonts w:eastAsia="Times New Roman" w:cs="Times New Roman"/>
          <w:b/>
          <w:szCs w:val="28"/>
        </w:rPr>
        <w:t>Tolérance :</w:t>
      </w:r>
    </w:p>
    <w:p w14:paraId="6019FC76" w14:textId="77777777" w:rsidR="00CA46D8" w:rsidRPr="00F14078" w:rsidRDefault="00E5205A">
      <w:pPr>
        <w:spacing w:before="240" w:after="240"/>
        <w:ind w:left="360"/>
        <w:rPr>
          <w:rFonts w:eastAsia="Times New Roman" w:cs="Times New Roman"/>
          <w:szCs w:val="28"/>
        </w:rPr>
      </w:pPr>
      <w:r w:rsidRPr="00F14078">
        <w:rPr>
          <w:rFonts w:eastAsia="Nunito" w:cs="Nunito"/>
          <w:szCs w:val="28"/>
        </w:rPr>
        <w:t>·</w:t>
      </w:r>
      <w:r w:rsidRPr="00F14078">
        <w:rPr>
          <w:rFonts w:eastAsia="Times New Roman" w:cs="Times New Roman"/>
          <w:sz w:val="14"/>
          <w:szCs w:val="14"/>
        </w:rPr>
        <w:t xml:space="preserve">        </w:t>
      </w:r>
      <w:r w:rsidRPr="00F14078">
        <w:rPr>
          <w:rFonts w:eastAsia="Times New Roman" w:cs="Times New Roman"/>
          <w:b/>
          <w:szCs w:val="28"/>
        </w:rPr>
        <w:t>Résultat attendu :</w:t>
      </w:r>
      <w:r w:rsidRPr="00F14078">
        <w:rPr>
          <w:rFonts w:eastAsia="Times New Roman" w:cs="Times New Roman"/>
          <w:szCs w:val="28"/>
        </w:rPr>
        <w:t xml:space="preserve"> le résultat attendu ici est y</w:t>
      </w:r>
    </w:p>
    <w:p w14:paraId="5FF723B1" w14:textId="77777777" w:rsidR="00CA46D8" w:rsidRPr="00F14078" w:rsidRDefault="00E5205A" w:rsidP="00954F98">
      <w:pPr>
        <w:pStyle w:val="Heading2"/>
      </w:pPr>
      <w:bookmarkStart w:id="0" w:name="_ob9mzywhos7n" w:colFirst="0" w:colLast="0"/>
      <w:bookmarkEnd w:id="0"/>
      <w:r w:rsidRPr="00F14078">
        <w:t>Résultats du test</w:t>
      </w:r>
    </w:p>
    <w:p w14:paraId="27211B90" w14:textId="77777777" w:rsidR="00CA46D8" w:rsidRPr="00F14078" w:rsidRDefault="00E5205A">
      <w:pPr>
        <w:spacing w:before="240" w:after="240"/>
        <w:rPr>
          <w:rFonts w:eastAsia="Nunito" w:cs="Nunito"/>
          <w:sz w:val="22"/>
        </w:rPr>
      </w:pPr>
      <w:r w:rsidRPr="00F14078">
        <w:rPr>
          <w:rFonts w:eastAsia="Nunito" w:cs="Nunito"/>
          <w:sz w:val="22"/>
        </w:rPr>
        <w:t xml:space="preserve"> </w:t>
      </w:r>
    </w:p>
    <w:p w14:paraId="3C2B2A1F" w14:textId="77777777" w:rsidR="00CA46D8" w:rsidRPr="00F14078" w:rsidRDefault="00E5205A">
      <w:pPr>
        <w:spacing w:before="240" w:after="240"/>
        <w:rPr>
          <w:rFonts w:eastAsia="Nunito" w:cs="Nunito"/>
          <w:sz w:val="24"/>
          <w:szCs w:val="24"/>
        </w:rPr>
      </w:pPr>
      <w:r w:rsidRPr="00F14078">
        <w:rPr>
          <w:rFonts w:eastAsia="Nunito" w:cs="Nunito"/>
          <w:noProof/>
          <w:sz w:val="24"/>
          <w:szCs w:val="24"/>
        </w:rPr>
        <w:lastRenderedPageBreak/>
        <w:drawing>
          <wp:inline distT="114300" distB="114300" distL="114300" distR="114300" wp14:anchorId="1964A0EF" wp14:editId="447EBA2E">
            <wp:extent cx="5731200" cy="46482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731200" cy="4648200"/>
                    </a:xfrm>
                    <a:prstGeom prst="rect">
                      <a:avLst/>
                    </a:prstGeom>
                    <a:ln/>
                  </pic:spPr>
                </pic:pic>
              </a:graphicData>
            </a:graphic>
          </wp:inline>
        </w:drawing>
      </w:r>
    </w:p>
    <w:p w14:paraId="5EFBB3B0" w14:textId="77777777" w:rsidR="00CA46D8" w:rsidRPr="00F14078" w:rsidRDefault="00E5205A">
      <w:pPr>
        <w:spacing w:before="240" w:after="240"/>
        <w:rPr>
          <w:rFonts w:eastAsia="Nunito" w:cs="Nunito"/>
          <w:sz w:val="24"/>
          <w:szCs w:val="24"/>
        </w:rPr>
      </w:pPr>
      <w:r w:rsidRPr="00F14078">
        <w:rPr>
          <w:rFonts w:eastAsia="Nunito" w:cs="Nunito"/>
          <w:sz w:val="24"/>
          <w:szCs w:val="24"/>
        </w:rPr>
        <w:lastRenderedPageBreak/>
        <w:t xml:space="preserve"> </w:t>
      </w:r>
      <w:r w:rsidRPr="00F14078">
        <w:rPr>
          <w:rFonts w:eastAsia="Nunito" w:cs="Nunito"/>
          <w:noProof/>
          <w:sz w:val="24"/>
          <w:szCs w:val="24"/>
        </w:rPr>
        <w:drawing>
          <wp:inline distT="114300" distB="114300" distL="114300" distR="114300" wp14:anchorId="4CB949E2" wp14:editId="7B542E67">
            <wp:extent cx="5731200" cy="50292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5029200"/>
                    </a:xfrm>
                    <a:prstGeom prst="rect">
                      <a:avLst/>
                    </a:prstGeom>
                    <a:ln/>
                  </pic:spPr>
                </pic:pic>
              </a:graphicData>
            </a:graphic>
          </wp:inline>
        </w:drawing>
      </w:r>
    </w:p>
    <w:p w14:paraId="79294B43" w14:textId="77777777" w:rsidR="00CA46D8" w:rsidRPr="00F14078" w:rsidRDefault="00E5205A">
      <w:pPr>
        <w:spacing w:before="240" w:after="240"/>
        <w:rPr>
          <w:rFonts w:eastAsia="Nunito" w:cs="Nunito"/>
          <w:sz w:val="24"/>
          <w:szCs w:val="24"/>
        </w:rPr>
      </w:pPr>
      <w:r w:rsidRPr="00F14078">
        <w:rPr>
          <w:rFonts w:eastAsia="Nunito" w:cs="Nunito"/>
          <w:noProof/>
          <w:sz w:val="24"/>
          <w:szCs w:val="24"/>
        </w:rPr>
        <w:lastRenderedPageBreak/>
        <w:drawing>
          <wp:inline distT="114300" distB="114300" distL="114300" distR="114300" wp14:anchorId="6785144F" wp14:editId="7769144E">
            <wp:extent cx="5731200" cy="48768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5731200" cy="4876800"/>
                    </a:xfrm>
                    <a:prstGeom prst="rect">
                      <a:avLst/>
                    </a:prstGeom>
                    <a:ln/>
                  </pic:spPr>
                </pic:pic>
              </a:graphicData>
            </a:graphic>
          </wp:inline>
        </w:drawing>
      </w:r>
    </w:p>
    <w:p w14:paraId="403951DC" w14:textId="77777777" w:rsidR="00CA46D8" w:rsidRPr="00F14078" w:rsidRDefault="00E5205A">
      <w:pPr>
        <w:spacing w:before="240" w:after="240"/>
        <w:rPr>
          <w:rFonts w:eastAsia="Nunito" w:cs="Nunito"/>
          <w:sz w:val="24"/>
          <w:szCs w:val="24"/>
        </w:rPr>
      </w:pPr>
      <w:r w:rsidRPr="00F14078">
        <w:rPr>
          <w:rFonts w:eastAsia="Nunito" w:cs="Nunito"/>
          <w:noProof/>
          <w:sz w:val="24"/>
          <w:szCs w:val="24"/>
        </w:rPr>
        <w:lastRenderedPageBreak/>
        <w:drawing>
          <wp:inline distT="114300" distB="114300" distL="114300" distR="114300" wp14:anchorId="153CECF9" wp14:editId="5D5BD104">
            <wp:extent cx="5731200" cy="506730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731200" cy="5067300"/>
                    </a:xfrm>
                    <a:prstGeom prst="rect">
                      <a:avLst/>
                    </a:prstGeom>
                    <a:ln/>
                  </pic:spPr>
                </pic:pic>
              </a:graphicData>
            </a:graphic>
          </wp:inline>
        </w:drawing>
      </w:r>
    </w:p>
    <w:p w14:paraId="72063CF6" w14:textId="77777777" w:rsidR="00CA46D8" w:rsidRPr="00F14078" w:rsidRDefault="00E5205A">
      <w:pPr>
        <w:spacing w:before="240" w:after="240"/>
        <w:rPr>
          <w:rFonts w:eastAsia="Nunito" w:cs="Nunito"/>
          <w:sz w:val="24"/>
          <w:szCs w:val="24"/>
        </w:rPr>
      </w:pPr>
      <w:r w:rsidRPr="00F14078">
        <w:rPr>
          <w:rFonts w:eastAsia="Nunito" w:cs="Nunito"/>
          <w:noProof/>
          <w:sz w:val="24"/>
          <w:szCs w:val="24"/>
        </w:rPr>
        <w:drawing>
          <wp:inline distT="114300" distB="114300" distL="114300" distR="114300" wp14:anchorId="266E6803" wp14:editId="74990198">
            <wp:extent cx="5731200" cy="18669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31200" cy="1866900"/>
                    </a:xfrm>
                    <a:prstGeom prst="rect">
                      <a:avLst/>
                    </a:prstGeom>
                    <a:ln/>
                  </pic:spPr>
                </pic:pic>
              </a:graphicData>
            </a:graphic>
          </wp:inline>
        </w:drawing>
      </w:r>
    </w:p>
    <w:p w14:paraId="745D939D" w14:textId="77777777" w:rsidR="00CA46D8" w:rsidRPr="00F14078" w:rsidRDefault="00E5205A">
      <w:pPr>
        <w:spacing w:before="240" w:after="240"/>
        <w:rPr>
          <w:rFonts w:eastAsia="Nunito" w:cs="Nunito"/>
          <w:szCs w:val="28"/>
        </w:rPr>
      </w:pPr>
      <w:r w:rsidRPr="00F14078">
        <w:rPr>
          <w:rFonts w:eastAsia="Times New Roman" w:cs="Times New Roman"/>
          <w:szCs w:val="28"/>
        </w:rPr>
        <w:t xml:space="preserve">Les 64 scénarios ayant été testés nous avons obtenu comme vous pouvez le constater sur les images précédentes 55 cas réussis sur les 64 prévus ; soit environ </w:t>
      </w:r>
      <w:r w:rsidRPr="00F14078">
        <w:rPr>
          <w:rFonts w:eastAsia="Times New Roman" w:cs="Times New Roman"/>
          <w:b/>
          <w:szCs w:val="28"/>
        </w:rPr>
        <w:t>85.9%</w:t>
      </w:r>
      <w:r w:rsidRPr="00F14078">
        <w:rPr>
          <w:rFonts w:eastAsia="Times New Roman" w:cs="Times New Roman"/>
          <w:szCs w:val="28"/>
        </w:rPr>
        <w:t xml:space="preserve"> de réussite pour le calcul de f(x).</w:t>
      </w:r>
    </w:p>
    <w:p w14:paraId="44F4DDC1" w14:textId="77777777" w:rsidR="00CA46D8" w:rsidRPr="00F14078" w:rsidRDefault="00CA46D8">
      <w:pPr>
        <w:rPr>
          <w:rFonts w:eastAsia="Nunito" w:cs="Nunito"/>
          <w:b/>
          <w:sz w:val="32"/>
          <w:szCs w:val="30"/>
        </w:rPr>
      </w:pPr>
    </w:p>
    <w:p w14:paraId="00EC085D" w14:textId="77777777" w:rsidR="00CA46D8" w:rsidRPr="00F14078" w:rsidRDefault="00CA46D8">
      <w:pPr>
        <w:rPr>
          <w:rFonts w:eastAsia="Nunito" w:cs="Nunito"/>
          <w:b/>
          <w:sz w:val="32"/>
          <w:szCs w:val="30"/>
        </w:rPr>
      </w:pPr>
    </w:p>
    <w:p w14:paraId="7A0983B1" w14:textId="77777777" w:rsidR="00CA46D8" w:rsidRPr="00F14078" w:rsidRDefault="00E5205A" w:rsidP="00954F98">
      <w:pPr>
        <w:pStyle w:val="Heading2"/>
      </w:pPr>
      <w:r w:rsidRPr="00F14078">
        <w:lastRenderedPageBreak/>
        <w:t>Racine Carrée</w:t>
      </w:r>
    </w:p>
    <w:p w14:paraId="5A0E0813" w14:textId="77777777" w:rsidR="00CA46D8" w:rsidRPr="00F14078" w:rsidRDefault="00CA46D8">
      <w:pPr>
        <w:rPr>
          <w:rFonts w:eastAsia="Nunito" w:cs="Nunito"/>
          <w:b/>
          <w:szCs w:val="28"/>
        </w:rPr>
      </w:pPr>
    </w:p>
    <w:p w14:paraId="6758A022" w14:textId="77777777" w:rsidR="00CA46D8" w:rsidRPr="00F14078" w:rsidRDefault="00E5205A">
      <w:pPr>
        <w:spacing w:before="240" w:after="240"/>
        <w:ind w:left="360"/>
        <w:rPr>
          <w:rFonts w:eastAsia="Times New Roman" w:cs="Times New Roman"/>
          <w:b/>
          <w:sz w:val="24"/>
          <w:szCs w:val="24"/>
        </w:rPr>
      </w:pPr>
      <w:r w:rsidRPr="00F14078">
        <w:rPr>
          <w:rFonts w:eastAsia="Nunito" w:cs="Nunito"/>
          <w:b/>
          <w:sz w:val="24"/>
          <w:szCs w:val="24"/>
        </w:rPr>
        <w:t>·</w:t>
      </w:r>
      <w:r w:rsidRPr="00F14078">
        <w:rPr>
          <w:rFonts w:eastAsia="Times New Roman" w:cs="Times New Roman"/>
          <w:b/>
          <w:sz w:val="24"/>
          <w:szCs w:val="24"/>
        </w:rPr>
        <w:t xml:space="preserve">        Fonction à tester : racine de </w:t>
      </w:r>
      <w:r w:rsidRPr="00F14078">
        <w:rPr>
          <w:rFonts w:eastAsia="Times New Roman" w:cs="Times New Roman"/>
          <w:b/>
          <w:sz w:val="24"/>
          <w:szCs w:val="24"/>
        </w:rPr>
        <w:t>x</w:t>
      </w:r>
    </w:p>
    <w:p w14:paraId="4E043362" w14:textId="77777777" w:rsidR="00CA46D8" w:rsidRPr="00F14078" w:rsidRDefault="00E5205A">
      <w:pPr>
        <w:spacing w:before="240" w:after="240"/>
        <w:ind w:left="360"/>
        <w:rPr>
          <w:rFonts w:eastAsia="Times New Roman" w:cs="Times New Roman"/>
          <w:b/>
          <w:sz w:val="24"/>
          <w:szCs w:val="24"/>
        </w:rPr>
      </w:pPr>
      <w:r w:rsidRPr="00F14078">
        <w:rPr>
          <w:rFonts w:eastAsia="Nunito" w:cs="Nunito"/>
          <w:b/>
          <w:sz w:val="24"/>
          <w:szCs w:val="24"/>
        </w:rPr>
        <w:t>·</w:t>
      </w:r>
      <w:r w:rsidRPr="00F14078">
        <w:rPr>
          <w:rFonts w:eastAsia="Times New Roman" w:cs="Times New Roman"/>
          <w:b/>
          <w:sz w:val="24"/>
          <w:szCs w:val="24"/>
        </w:rPr>
        <w:t xml:space="preserve">        Dimension : 8</w:t>
      </w:r>
    </w:p>
    <w:p w14:paraId="12341A2F" w14:textId="77777777" w:rsidR="00CA46D8" w:rsidRPr="00F14078" w:rsidRDefault="00E5205A">
      <w:pPr>
        <w:spacing w:before="240" w:after="240"/>
        <w:ind w:left="360"/>
        <w:rPr>
          <w:rFonts w:eastAsia="Times New Roman" w:cs="Times New Roman"/>
          <w:sz w:val="24"/>
          <w:szCs w:val="24"/>
        </w:rPr>
      </w:pPr>
      <w:r w:rsidRPr="00F14078">
        <w:rPr>
          <w:rFonts w:eastAsia="Nunito" w:cs="Nunito"/>
          <w:b/>
          <w:sz w:val="24"/>
          <w:szCs w:val="24"/>
        </w:rPr>
        <w:t>·</w:t>
      </w:r>
      <w:r w:rsidRPr="00F14078">
        <w:rPr>
          <w:rFonts w:eastAsia="Times New Roman" w:cs="Times New Roman"/>
          <w:b/>
          <w:sz w:val="24"/>
          <w:szCs w:val="24"/>
        </w:rPr>
        <w:t xml:space="preserve">        Nombres de cas testés : 8,</w:t>
      </w:r>
      <w:r w:rsidRPr="00F14078">
        <w:rPr>
          <w:rFonts w:eastAsia="Times New Roman" w:cs="Times New Roman"/>
          <w:sz w:val="24"/>
          <w:szCs w:val="24"/>
        </w:rPr>
        <w:t xml:space="preserve"> les données à tester ont été enregistré dans une liste</w:t>
      </w:r>
    </w:p>
    <w:p w14:paraId="73DD3FE8" w14:textId="77777777" w:rsidR="00CA46D8" w:rsidRPr="00F14078" w:rsidRDefault="00E5205A">
      <w:pPr>
        <w:spacing w:before="240" w:after="240"/>
        <w:ind w:left="360"/>
        <w:rPr>
          <w:rFonts w:eastAsia="Times New Roman" w:cs="Times New Roman"/>
          <w:b/>
          <w:sz w:val="24"/>
          <w:szCs w:val="24"/>
        </w:rPr>
      </w:pPr>
      <w:r w:rsidRPr="00F14078">
        <w:rPr>
          <w:rFonts w:eastAsia="Nunito" w:cs="Nunito"/>
          <w:b/>
          <w:sz w:val="24"/>
          <w:szCs w:val="24"/>
        </w:rPr>
        <w:t>·</w:t>
      </w:r>
      <w:r w:rsidRPr="00F14078">
        <w:rPr>
          <w:rFonts w:eastAsia="Times New Roman" w:cs="Times New Roman"/>
          <w:b/>
          <w:sz w:val="24"/>
          <w:szCs w:val="24"/>
        </w:rPr>
        <w:t xml:space="preserve">        Nombre de cas échoués : 0</w:t>
      </w:r>
    </w:p>
    <w:p w14:paraId="09E9A863" w14:textId="77777777" w:rsidR="00CA46D8" w:rsidRPr="00F14078" w:rsidRDefault="00E5205A">
      <w:pPr>
        <w:spacing w:before="240" w:after="240"/>
        <w:ind w:left="360"/>
        <w:rPr>
          <w:rFonts w:eastAsia="Times New Roman" w:cs="Times New Roman"/>
          <w:b/>
          <w:sz w:val="24"/>
          <w:szCs w:val="24"/>
        </w:rPr>
      </w:pPr>
      <w:r w:rsidRPr="00F14078">
        <w:rPr>
          <w:rFonts w:eastAsia="Nunito" w:cs="Nunito"/>
          <w:b/>
          <w:sz w:val="24"/>
          <w:szCs w:val="24"/>
        </w:rPr>
        <w:t>·</w:t>
      </w:r>
      <w:r w:rsidRPr="00F14078">
        <w:rPr>
          <w:rFonts w:eastAsia="Times New Roman" w:cs="Times New Roman"/>
          <w:b/>
          <w:sz w:val="24"/>
          <w:szCs w:val="24"/>
        </w:rPr>
        <w:t xml:space="preserve">        Fonction de test : x2</w:t>
      </w:r>
    </w:p>
    <w:p w14:paraId="63ED903D" w14:textId="77777777" w:rsidR="00CA46D8" w:rsidRPr="00F14078" w:rsidRDefault="00E5205A">
      <w:pPr>
        <w:spacing w:before="240" w:after="240"/>
        <w:ind w:left="360"/>
        <w:rPr>
          <w:rFonts w:eastAsia="Times New Roman" w:cs="Times New Roman"/>
          <w:b/>
          <w:sz w:val="24"/>
          <w:szCs w:val="24"/>
        </w:rPr>
      </w:pPr>
      <w:r w:rsidRPr="00F14078">
        <w:rPr>
          <w:rFonts w:eastAsia="Nunito" w:cs="Nunito"/>
          <w:b/>
          <w:sz w:val="24"/>
          <w:szCs w:val="24"/>
        </w:rPr>
        <w:t>·</w:t>
      </w:r>
      <w:r w:rsidRPr="00F14078">
        <w:rPr>
          <w:rFonts w:eastAsia="Times New Roman" w:cs="Times New Roman"/>
          <w:b/>
          <w:sz w:val="24"/>
          <w:szCs w:val="24"/>
        </w:rPr>
        <w:t xml:space="preserve">        Tolérance : 10-8</w:t>
      </w:r>
    </w:p>
    <w:p w14:paraId="2BC36FCB" w14:textId="77777777" w:rsidR="00CA46D8" w:rsidRPr="00F14078" w:rsidRDefault="00E5205A">
      <w:pPr>
        <w:spacing w:before="240" w:after="240"/>
        <w:ind w:left="360"/>
        <w:rPr>
          <w:rFonts w:eastAsia="Times New Roman" w:cs="Times New Roman"/>
          <w:b/>
          <w:sz w:val="24"/>
          <w:szCs w:val="24"/>
        </w:rPr>
      </w:pPr>
      <w:r w:rsidRPr="00F14078">
        <w:rPr>
          <w:rFonts w:eastAsia="Nunito" w:cs="Nunito"/>
          <w:b/>
          <w:sz w:val="24"/>
          <w:szCs w:val="24"/>
        </w:rPr>
        <w:t>·</w:t>
      </w:r>
      <w:r w:rsidRPr="00F14078">
        <w:rPr>
          <w:rFonts w:eastAsia="Times New Roman" w:cs="Times New Roman"/>
          <w:b/>
          <w:sz w:val="24"/>
          <w:szCs w:val="24"/>
        </w:rPr>
        <w:t xml:space="preserve">        Résultat attendu : x si x&gt;= 0 ; </w:t>
      </w:r>
      <w:proofErr w:type="spellStart"/>
      <w:r w:rsidRPr="00F14078">
        <w:rPr>
          <w:rFonts w:eastAsia="Times New Roman" w:cs="Times New Roman"/>
          <w:b/>
          <w:sz w:val="24"/>
          <w:szCs w:val="24"/>
        </w:rPr>
        <w:t>null</w:t>
      </w:r>
      <w:proofErr w:type="spellEnd"/>
      <w:r w:rsidRPr="00F14078">
        <w:rPr>
          <w:rFonts w:eastAsia="Times New Roman" w:cs="Times New Roman"/>
          <w:b/>
          <w:sz w:val="24"/>
          <w:szCs w:val="24"/>
        </w:rPr>
        <w:t xml:space="preserve"> sinon</w:t>
      </w:r>
    </w:p>
    <w:p w14:paraId="03A48D5A" w14:textId="77777777" w:rsidR="00CA46D8" w:rsidRPr="00F14078" w:rsidRDefault="00E5205A">
      <w:pPr>
        <w:spacing w:before="240" w:after="240"/>
        <w:rPr>
          <w:rFonts w:eastAsia="Nunito" w:cs="Nunito"/>
          <w:b/>
          <w:sz w:val="24"/>
          <w:szCs w:val="24"/>
        </w:rPr>
      </w:pPr>
      <w:r w:rsidRPr="00F14078">
        <w:rPr>
          <w:rFonts w:eastAsia="Times New Roman" w:cs="Times New Roman"/>
          <w:b/>
          <w:szCs w:val="28"/>
          <w:u w:val="single"/>
        </w:rPr>
        <w:tab/>
      </w:r>
      <w:r w:rsidRPr="00F14078">
        <w:rPr>
          <w:rFonts w:eastAsia="Times New Roman" w:cs="Times New Roman"/>
          <w:b/>
          <w:szCs w:val="28"/>
          <w:u w:val="single"/>
        </w:rPr>
        <w:tab/>
      </w:r>
      <w:r w:rsidRPr="00F14078">
        <w:rPr>
          <w:rFonts w:eastAsia="Times New Roman" w:cs="Times New Roman"/>
          <w:b/>
          <w:szCs w:val="28"/>
          <w:u w:val="single"/>
        </w:rPr>
        <w:tab/>
      </w:r>
      <w:r w:rsidRPr="00F14078">
        <w:rPr>
          <w:rFonts w:eastAsia="Times New Roman" w:cs="Times New Roman"/>
          <w:b/>
          <w:sz w:val="24"/>
          <w:szCs w:val="24"/>
          <w:u w:val="single"/>
        </w:rPr>
        <w:t>Résultats du test</w:t>
      </w:r>
    </w:p>
    <w:p w14:paraId="5ACF5790" w14:textId="77777777" w:rsidR="00CA46D8" w:rsidRPr="00F14078" w:rsidRDefault="00E5205A">
      <w:pPr>
        <w:rPr>
          <w:rFonts w:eastAsia="Nunito" w:cs="Nunito"/>
          <w:b/>
          <w:szCs w:val="28"/>
        </w:rPr>
      </w:pPr>
      <w:r w:rsidRPr="00F14078">
        <w:rPr>
          <w:rFonts w:eastAsia="Nunito" w:cs="Nunito"/>
          <w:b/>
          <w:noProof/>
          <w:szCs w:val="28"/>
        </w:rPr>
        <w:drawing>
          <wp:inline distT="114300" distB="114300" distL="114300" distR="114300" wp14:anchorId="2CDF2180" wp14:editId="0714F9F4">
            <wp:extent cx="5734050" cy="4538663"/>
            <wp:effectExtent l="0" t="0" r="0" b="0"/>
            <wp:docPr id="3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
                    <a:srcRect/>
                    <a:stretch>
                      <a:fillRect/>
                    </a:stretch>
                  </pic:blipFill>
                  <pic:spPr>
                    <a:xfrm>
                      <a:off x="0" y="0"/>
                      <a:ext cx="5734050" cy="4538663"/>
                    </a:xfrm>
                    <a:prstGeom prst="rect">
                      <a:avLst/>
                    </a:prstGeom>
                    <a:ln/>
                  </pic:spPr>
                </pic:pic>
              </a:graphicData>
            </a:graphic>
          </wp:inline>
        </w:drawing>
      </w:r>
    </w:p>
    <w:p w14:paraId="5F5F0D0C" w14:textId="77777777" w:rsidR="00CA46D8" w:rsidRPr="00F14078" w:rsidRDefault="00E5205A">
      <w:pPr>
        <w:spacing w:before="240" w:after="240"/>
        <w:rPr>
          <w:rFonts w:eastAsia="Nunito" w:cs="Nunito"/>
          <w:b/>
          <w:sz w:val="24"/>
          <w:szCs w:val="24"/>
        </w:rPr>
      </w:pPr>
      <w:r w:rsidRPr="00F14078">
        <w:rPr>
          <w:rFonts w:eastAsia="Times New Roman" w:cs="Times New Roman"/>
          <w:sz w:val="24"/>
          <w:szCs w:val="24"/>
        </w:rPr>
        <w:t xml:space="preserve">Les 8 scénarios ayant été testés nous avons obtenu comme vous pouvez le constater sur l’image précédentes 8 cas réussis sur les 8 prévus ; soit </w:t>
      </w:r>
      <w:r w:rsidRPr="00F14078">
        <w:rPr>
          <w:rFonts w:eastAsia="Times New Roman" w:cs="Times New Roman"/>
          <w:b/>
          <w:sz w:val="24"/>
          <w:szCs w:val="24"/>
        </w:rPr>
        <w:t>100%</w:t>
      </w:r>
      <w:r w:rsidRPr="00F14078">
        <w:rPr>
          <w:rFonts w:eastAsia="Times New Roman" w:cs="Times New Roman"/>
          <w:sz w:val="24"/>
          <w:szCs w:val="24"/>
        </w:rPr>
        <w:t xml:space="preserve"> de réussite pour le calcul de f(x</w:t>
      </w:r>
      <w:r w:rsidRPr="00F14078">
        <w:rPr>
          <w:rFonts w:eastAsia="Times New Roman" w:cs="Times New Roman"/>
          <w:sz w:val="24"/>
          <w:szCs w:val="24"/>
        </w:rPr>
        <w:t>).</w:t>
      </w:r>
    </w:p>
    <w:p w14:paraId="5C84681D" w14:textId="77777777" w:rsidR="00CA46D8" w:rsidRPr="00F14078" w:rsidRDefault="00CA46D8">
      <w:pPr>
        <w:rPr>
          <w:rFonts w:eastAsia="Nunito" w:cs="Nunito"/>
          <w:b/>
          <w:szCs w:val="28"/>
        </w:rPr>
      </w:pPr>
    </w:p>
    <w:p w14:paraId="5E9B09CF" w14:textId="77777777" w:rsidR="00CA46D8" w:rsidRPr="00F14078" w:rsidRDefault="00E5205A" w:rsidP="00954F98">
      <w:pPr>
        <w:pStyle w:val="Heading2"/>
      </w:pPr>
      <w:r w:rsidRPr="00F14078">
        <w:t>Equation Second Degré</w:t>
      </w:r>
    </w:p>
    <w:p w14:paraId="7CD42BE7" w14:textId="77777777" w:rsidR="00CA46D8" w:rsidRPr="00F14078" w:rsidRDefault="00CA46D8">
      <w:pPr>
        <w:rPr>
          <w:rFonts w:eastAsia="Nunito" w:cs="Nunito"/>
          <w:b/>
          <w:szCs w:val="28"/>
        </w:rPr>
      </w:pPr>
    </w:p>
    <w:p w14:paraId="72A537B9" w14:textId="77777777" w:rsidR="00CA46D8" w:rsidRPr="00F14078" w:rsidRDefault="00CA46D8">
      <w:pPr>
        <w:rPr>
          <w:rFonts w:eastAsia="Nunito" w:cs="Nunito"/>
          <w:b/>
          <w:szCs w:val="28"/>
        </w:rPr>
      </w:pPr>
    </w:p>
    <w:p w14:paraId="4757A952" w14:textId="77777777" w:rsidR="00CA46D8" w:rsidRPr="00F14078" w:rsidRDefault="00E5205A">
      <w:pPr>
        <w:spacing w:before="240" w:after="240"/>
        <w:ind w:left="360"/>
        <w:rPr>
          <w:rFonts w:eastAsia="Nunito" w:cs="Nunito"/>
          <w:b/>
          <w:szCs w:val="26"/>
        </w:rPr>
      </w:pPr>
      <w:r w:rsidRPr="00F14078">
        <w:rPr>
          <w:rFonts w:eastAsia="Nunito" w:cs="Nunito"/>
          <w:b/>
          <w:sz w:val="32"/>
          <w:szCs w:val="30"/>
        </w:rPr>
        <w:t>·</w:t>
      </w:r>
      <w:r w:rsidRPr="00F14078">
        <w:rPr>
          <w:rFonts w:eastAsia="Times New Roman" w:cs="Times New Roman"/>
          <w:b/>
          <w:sz w:val="16"/>
          <w:szCs w:val="16"/>
        </w:rPr>
        <w:t xml:space="preserve">       </w:t>
      </w:r>
      <w:r w:rsidRPr="00F14078">
        <w:rPr>
          <w:rFonts w:eastAsia="Times New Roman" w:cs="Times New Roman"/>
          <w:b/>
          <w:szCs w:val="28"/>
        </w:rPr>
        <w:t xml:space="preserve"> </w:t>
      </w:r>
      <w:r w:rsidRPr="00F14078">
        <w:rPr>
          <w:rFonts w:eastAsia="Nunito" w:cs="Nunito"/>
          <w:b/>
          <w:szCs w:val="26"/>
        </w:rPr>
        <w:t xml:space="preserve">Fonction à tester : ax2 + </w:t>
      </w:r>
      <w:proofErr w:type="spellStart"/>
      <w:r w:rsidRPr="00F14078">
        <w:rPr>
          <w:rFonts w:eastAsia="Nunito" w:cs="Nunito"/>
          <w:b/>
          <w:szCs w:val="26"/>
        </w:rPr>
        <w:t>bx</w:t>
      </w:r>
      <w:proofErr w:type="spellEnd"/>
      <w:r w:rsidRPr="00F14078">
        <w:rPr>
          <w:rFonts w:eastAsia="Nunito" w:cs="Nunito"/>
          <w:b/>
          <w:szCs w:val="26"/>
        </w:rPr>
        <w:t xml:space="preserve"> + c = 0</w:t>
      </w:r>
    </w:p>
    <w:p w14:paraId="09078509" w14:textId="77777777" w:rsidR="00CA46D8" w:rsidRPr="00F14078" w:rsidRDefault="00E5205A">
      <w:pPr>
        <w:spacing w:before="240" w:after="240"/>
        <w:ind w:left="360"/>
        <w:rPr>
          <w:rFonts w:eastAsia="Nunito" w:cs="Nunito"/>
          <w:b/>
          <w:szCs w:val="26"/>
        </w:rPr>
      </w:pPr>
      <w:r w:rsidRPr="00F14078">
        <w:rPr>
          <w:rFonts w:eastAsia="Nunito" w:cs="Nunito"/>
          <w:b/>
          <w:szCs w:val="26"/>
        </w:rPr>
        <w:t>·</w:t>
      </w:r>
      <w:r w:rsidRPr="00F14078">
        <w:rPr>
          <w:rFonts w:eastAsia="Times New Roman" w:cs="Times New Roman"/>
          <w:b/>
          <w:szCs w:val="28"/>
        </w:rPr>
        <w:t xml:space="preserve">        </w:t>
      </w:r>
      <w:r w:rsidRPr="00F14078">
        <w:rPr>
          <w:rFonts w:eastAsia="Nunito" w:cs="Nunito"/>
          <w:b/>
          <w:szCs w:val="26"/>
        </w:rPr>
        <w:t>Dimension : 8 8 8</w:t>
      </w:r>
    </w:p>
    <w:p w14:paraId="0087605F" w14:textId="77777777" w:rsidR="00CA46D8" w:rsidRPr="00F14078" w:rsidRDefault="00E5205A">
      <w:pPr>
        <w:spacing w:before="240" w:after="240"/>
        <w:ind w:left="360"/>
        <w:rPr>
          <w:rFonts w:eastAsia="Times New Roman" w:cs="Times New Roman"/>
          <w:szCs w:val="28"/>
        </w:rPr>
      </w:pPr>
      <w:r w:rsidRPr="00F14078">
        <w:rPr>
          <w:rFonts w:eastAsia="Nunito" w:cs="Nunito"/>
          <w:b/>
          <w:szCs w:val="26"/>
        </w:rPr>
        <w:t>·</w:t>
      </w:r>
      <w:r w:rsidRPr="00F14078">
        <w:rPr>
          <w:rFonts w:eastAsia="Times New Roman" w:cs="Times New Roman"/>
          <w:b/>
          <w:szCs w:val="28"/>
        </w:rPr>
        <w:t xml:space="preserve">        </w:t>
      </w:r>
      <w:r w:rsidRPr="00F14078">
        <w:rPr>
          <w:rFonts w:eastAsia="Nunito" w:cs="Nunito"/>
          <w:b/>
          <w:szCs w:val="26"/>
        </w:rPr>
        <w:t xml:space="preserve">Nombre de cas testés : 68, </w:t>
      </w:r>
      <w:r w:rsidRPr="00F14078">
        <w:rPr>
          <w:rFonts w:eastAsia="Nunito" w:cs="Nunito"/>
          <w:szCs w:val="26"/>
        </w:rPr>
        <w:t>pour cette partie, nous avons utilisé les scenarios</w:t>
      </w:r>
      <w:r w:rsidRPr="00F14078">
        <w:rPr>
          <w:rFonts w:eastAsia="Times New Roman" w:cs="Times New Roman"/>
          <w:szCs w:val="28"/>
        </w:rPr>
        <w:t xml:space="preserve"> générés par jenny que nous avons enregistrés dans un fichier puis nous avons généré les valeurs correspondantes à ces différents scénarios en matchant les scénarios de chaque variable avec des valeurs prédéfinies dans trois tableaux de taille 8 où chaque </w:t>
      </w:r>
      <w:r w:rsidRPr="00F14078">
        <w:rPr>
          <w:rFonts w:eastAsia="Times New Roman" w:cs="Times New Roman"/>
          <w:szCs w:val="28"/>
        </w:rPr>
        <w:t>élément correspondait à la valeur à prendre pour un scénario d’une donnée précise.</w:t>
      </w:r>
    </w:p>
    <w:p w14:paraId="6488D588" w14:textId="77777777" w:rsidR="00CA46D8" w:rsidRPr="00F14078" w:rsidRDefault="00E5205A">
      <w:pPr>
        <w:spacing w:before="240" w:after="240"/>
        <w:ind w:left="360"/>
        <w:rPr>
          <w:rFonts w:eastAsia="Nunito" w:cs="Nunito"/>
          <w:szCs w:val="26"/>
        </w:rPr>
      </w:pPr>
      <w:r w:rsidRPr="00F14078">
        <w:rPr>
          <w:rFonts w:eastAsia="Nunito" w:cs="Nunito"/>
          <w:b/>
          <w:szCs w:val="26"/>
        </w:rPr>
        <w:t>·</w:t>
      </w:r>
      <w:r w:rsidRPr="00F14078">
        <w:rPr>
          <w:rFonts w:eastAsia="Times New Roman" w:cs="Times New Roman"/>
          <w:b/>
          <w:szCs w:val="28"/>
        </w:rPr>
        <w:t xml:space="preserve">        </w:t>
      </w:r>
      <w:r w:rsidRPr="00F14078">
        <w:rPr>
          <w:rFonts w:eastAsia="Nunito" w:cs="Nunito"/>
          <w:b/>
          <w:szCs w:val="26"/>
        </w:rPr>
        <w:t xml:space="preserve">Nombre de cas échoués : 20 / 68 soit un taux de réussite de 70 % </w:t>
      </w:r>
      <w:r w:rsidRPr="00F14078">
        <w:rPr>
          <w:rFonts w:eastAsia="Nunito" w:cs="Nunito"/>
          <w:szCs w:val="26"/>
        </w:rPr>
        <w:t>et les 20 cas ratés ici correspondent aux cas ou b très grand devant 4ac</w:t>
      </w:r>
    </w:p>
    <w:p w14:paraId="7074A503" w14:textId="77777777" w:rsidR="00CA46D8" w:rsidRPr="00F14078" w:rsidRDefault="00E5205A">
      <w:pPr>
        <w:spacing w:before="240" w:after="240"/>
        <w:ind w:left="360"/>
        <w:rPr>
          <w:rFonts w:eastAsia="Nunito" w:cs="Nunito"/>
          <w:b/>
          <w:szCs w:val="26"/>
        </w:rPr>
      </w:pPr>
      <w:r w:rsidRPr="00F14078">
        <w:rPr>
          <w:rFonts w:eastAsia="Nunito" w:cs="Nunito"/>
          <w:b/>
          <w:szCs w:val="26"/>
        </w:rPr>
        <w:t>·</w:t>
      </w:r>
      <w:r w:rsidRPr="00F14078">
        <w:rPr>
          <w:rFonts w:eastAsia="Times New Roman" w:cs="Times New Roman"/>
          <w:b/>
          <w:szCs w:val="28"/>
        </w:rPr>
        <w:t xml:space="preserve">        </w:t>
      </w:r>
      <w:r w:rsidRPr="00F14078">
        <w:rPr>
          <w:rFonts w:eastAsia="Nunito" w:cs="Nunito"/>
          <w:b/>
          <w:szCs w:val="26"/>
        </w:rPr>
        <w:t xml:space="preserve">Fonction de test </w:t>
      </w:r>
      <w:r w:rsidRPr="00F14078">
        <w:rPr>
          <w:rFonts w:eastAsia="Nunito" w:cs="Nunito"/>
          <w:b/>
          <w:szCs w:val="26"/>
        </w:rPr>
        <w:t>:</w:t>
      </w:r>
    </w:p>
    <w:p w14:paraId="45EB4AE4" w14:textId="77777777" w:rsidR="00CA46D8" w:rsidRPr="00F14078" w:rsidRDefault="00E5205A">
      <w:pPr>
        <w:spacing w:before="240" w:after="240"/>
        <w:ind w:left="1420"/>
        <w:rPr>
          <w:rFonts w:eastAsia="Nunito" w:cs="Nunito"/>
          <w:b/>
          <w:szCs w:val="26"/>
        </w:rPr>
      </w:pPr>
      <w:r w:rsidRPr="00F14078">
        <w:rPr>
          <w:rFonts w:eastAsia="Nunito" w:cs="Nunito"/>
          <w:b/>
          <w:szCs w:val="26"/>
        </w:rPr>
        <w:t>Cette fonction prend en paramètre les solutions obtenues avec la fonction à tester ainsi que les paramètres :</w:t>
      </w:r>
    </w:p>
    <w:p w14:paraId="6EA4EEC2" w14:textId="58808E1D" w:rsidR="00CA46D8" w:rsidRPr="00F14078" w:rsidRDefault="00E5205A" w:rsidP="00437E81">
      <w:pPr>
        <w:pStyle w:val="ListParagraph"/>
        <w:numPr>
          <w:ilvl w:val="0"/>
          <w:numId w:val="13"/>
        </w:numPr>
        <w:spacing w:before="240" w:after="240"/>
        <w:rPr>
          <w:rFonts w:eastAsia="Nunito" w:cs="Nunito"/>
          <w:b/>
          <w:szCs w:val="26"/>
        </w:rPr>
      </w:pPr>
      <w:r w:rsidRPr="00F14078">
        <w:rPr>
          <w:rFonts w:eastAsia="Nunito" w:cs="Nunito"/>
          <w:b/>
          <w:szCs w:val="26"/>
        </w:rPr>
        <w:t xml:space="preserve">Si c &lt;&gt; 0 cette fonction calcule ax2 + </w:t>
      </w:r>
      <w:proofErr w:type="spellStart"/>
      <w:proofErr w:type="gramStart"/>
      <w:r w:rsidRPr="00F14078">
        <w:rPr>
          <w:rFonts w:eastAsia="Nunito" w:cs="Nunito"/>
          <w:b/>
          <w:szCs w:val="26"/>
        </w:rPr>
        <w:t>bx</w:t>
      </w:r>
      <w:proofErr w:type="spellEnd"/>
      <w:r w:rsidRPr="00F14078">
        <w:rPr>
          <w:rFonts w:eastAsia="Nunito" w:cs="Nunito"/>
          <w:b/>
          <w:szCs w:val="26"/>
        </w:rPr>
        <w:t xml:space="preserve">  et</w:t>
      </w:r>
      <w:proofErr w:type="gramEnd"/>
      <w:r w:rsidRPr="00F14078">
        <w:rPr>
          <w:rFonts w:eastAsia="Nunito" w:cs="Nunito"/>
          <w:b/>
          <w:szCs w:val="26"/>
        </w:rPr>
        <w:t xml:space="preserve"> trouve l’erreur relative |(ax2+bx+c)/c|  et la compare à la tolérance</w:t>
      </w:r>
    </w:p>
    <w:p w14:paraId="486871D3" w14:textId="5C7292F1" w:rsidR="00CA46D8" w:rsidRPr="00F14078" w:rsidRDefault="00E5205A" w:rsidP="00437E81">
      <w:pPr>
        <w:pStyle w:val="ListParagraph"/>
        <w:numPr>
          <w:ilvl w:val="0"/>
          <w:numId w:val="13"/>
        </w:numPr>
        <w:spacing w:before="240" w:after="240"/>
        <w:rPr>
          <w:rFonts w:eastAsia="Nunito" w:cs="Nunito"/>
          <w:b/>
          <w:szCs w:val="26"/>
        </w:rPr>
      </w:pPr>
      <w:r w:rsidRPr="00F14078">
        <w:rPr>
          <w:rFonts w:eastAsia="Nunito" w:cs="Nunito"/>
          <w:b/>
          <w:szCs w:val="26"/>
        </w:rPr>
        <w:t xml:space="preserve">Si c = </w:t>
      </w:r>
      <w:proofErr w:type="gramStart"/>
      <w:r w:rsidRPr="00F14078">
        <w:rPr>
          <w:rFonts w:eastAsia="Nunito" w:cs="Nunito"/>
          <w:b/>
          <w:szCs w:val="26"/>
        </w:rPr>
        <w:t>0 ,</w:t>
      </w:r>
      <w:proofErr w:type="gramEnd"/>
      <w:r w:rsidRPr="00F14078">
        <w:rPr>
          <w:rFonts w:eastAsia="Nunito" w:cs="Nunito"/>
          <w:b/>
          <w:szCs w:val="26"/>
        </w:rPr>
        <w:t xml:space="preserve"> cette fonction compare l’une des solutions à 0 et pour l’autre calcule  et trouve l’erreur relative |(</w:t>
      </w:r>
      <w:proofErr w:type="spellStart"/>
      <w:r w:rsidRPr="00F14078">
        <w:rPr>
          <w:rFonts w:eastAsia="Nunito" w:cs="Nunito"/>
          <w:b/>
          <w:szCs w:val="26"/>
        </w:rPr>
        <w:t>ax+b</w:t>
      </w:r>
      <w:proofErr w:type="spellEnd"/>
      <w:r w:rsidRPr="00F14078">
        <w:rPr>
          <w:rFonts w:eastAsia="Nunito" w:cs="Nunito"/>
          <w:b/>
          <w:szCs w:val="26"/>
        </w:rPr>
        <w:t>)/b|  et la compare à la tolérance</w:t>
      </w:r>
    </w:p>
    <w:p w14:paraId="69E3947A" w14:textId="4A909679" w:rsidR="00CA46D8" w:rsidRPr="00F14078" w:rsidRDefault="00E5205A" w:rsidP="00437E81">
      <w:pPr>
        <w:pStyle w:val="ListParagraph"/>
        <w:numPr>
          <w:ilvl w:val="0"/>
          <w:numId w:val="13"/>
        </w:numPr>
        <w:spacing w:before="240" w:after="240"/>
        <w:rPr>
          <w:rFonts w:eastAsia="Nunito" w:cs="Nunito"/>
          <w:b/>
          <w:szCs w:val="26"/>
        </w:rPr>
      </w:pPr>
      <w:r w:rsidRPr="00F14078">
        <w:rPr>
          <w:rFonts w:eastAsia="Nunito" w:cs="Nunito"/>
          <w:b/>
          <w:szCs w:val="26"/>
        </w:rPr>
        <w:t>Si c = 0 et a&lt;&gt;</w:t>
      </w:r>
      <w:proofErr w:type="gramStart"/>
      <w:r w:rsidRPr="00F14078">
        <w:rPr>
          <w:rFonts w:eastAsia="Nunito" w:cs="Nunito"/>
          <w:b/>
          <w:szCs w:val="26"/>
        </w:rPr>
        <w:t>0 ,b</w:t>
      </w:r>
      <w:proofErr w:type="gramEnd"/>
      <w:r w:rsidRPr="00F14078">
        <w:rPr>
          <w:rFonts w:eastAsia="Nunito" w:cs="Nunito"/>
          <w:b/>
          <w:szCs w:val="26"/>
        </w:rPr>
        <w:t>&lt;&gt;0 , cette fonction compare la solution obtenue avec la fonction à tester avec 0 (tol</w:t>
      </w:r>
      <w:r w:rsidRPr="00F14078">
        <w:rPr>
          <w:rFonts w:eastAsia="Nunito" w:cs="Nunito"/>
          <w:b/>
          <w:szCs w:val="26"/>
        </w:rPr>
        <w:t>érance nulle).</w:t>
      </w:r>
    </w:p>
    <w:p w14:paraId="5AC3EA94" w14:textId="53C33819" w:rsidR="00CA46D8" w:rsidRPr="00F14078" w:rsidRDefault="00E5205A" w:rsidP="00437E81">
      <w:pPr>
        <w:pStyle w:val="ListParagraph"/>
        <w:numPr>
          <w:ilvl w:val="0"/>
          <w:numId w:val="13"/>
        </w:numPr>
        <w:spacing w:before="240" w:after="240"/>
        <w:rPr>
          <w:rFonts w:eastAsia="Nunito" w:cs="Nunito"/>
          <w:b/>
          <w:szCs w:val="26"/>
        </w:rPr>
      </w:pPr>
      <w:r w:rsidRPr="00F14078">
        <w:rPr>
          <w:rFonts w:eastAsia="Nunito" w:cs="Nunito"/>
          <w:b/>
          <w:szCs w:val="26"/>
        </w:rPr>
        <w:t xml:space="preserve">Si a = b = c = </w:t>
      </w:r>
      <w:proofErr w:type="gramStart"/>
      <w:r w:rsidRPr="00F14078">
        <w:rPr>
          <w:rFonts w:eastAsia="Nunito" w:cs="Nunito"/>
          <w:b/>
          <w:szCs w:val="26"/>
        </w:rPr>
        <w:t>0 ,</w:t>
      </w:r>
      <w:proofErr w:type="gramEnd"/>
      <w:r w:rsidRPr="00F14078">
        <w:rPr>
          <w:rFonts w:eastAsia="Nunito" w:cs="Nunito"/>
          <w:b/>
          <w:szCs w:val="26"/>
        </w:rPr>
        <w:t xml:space="preserve"> cette fonction vérifie si la solution obtenue avec la fonction à tester est nulle.</w:t>
      </w:r>
    </w:p>
    <w:p w14:paraId="290B1CF0" w14:textId="77777777" w:rsidR="00CA46D8" w:rsidRPr="00F14078" w:rsidRDefault="00E5205A">
      <w:pPr>
        <w:spacing w:before="240" w:after="240"/>
        <w:rPr>
          <w:rFonts w:eastAsia="Times New Roman" w:cs="Times New Roman"/>
          <w:b/>
          <w:szCs w:val="28"/>
        </w:rPr>
      </w:pPr>
      <w:r w:rsidRPr="00F14078">
        <w:rPr>
          <w:rFonts w:eastAsia="Times New Roman" w:cs="Times New Roman"/>
          <w:b/>
          <w:szCs w:val="28"/>
        </w:rPr>
        <w:t xml:space="preserve"> </w:t>
      </w:r>
    </w:p>
    <w:p w14:paraId="2A61EF9E" w14:textId="77777777" w:rsidR="00CA46D8" w:rsidRPr="00F14078" w:rsidRDefault="00E5205A">
      <w:pPr>
        <w:spacing w:before="240" w:after="240"/>
        <w:ind w:left="360"/>
        <w:rPr>
          <w:rFonts w:eastAsia="Nunito" w:cs="Nunito"/>
          <w:b/>
          <w:szCs w:val="26"/>
        </w:rPr>
      </w:pPr>
      <w:r w:rsidRPr="00F14078">
        <w:rPr>
          <w:rFonts w:eastAsia="Nunito" w:cs="Nunito"/>
          <w:b/>
          <w:szCs w:val="26"/>
        </w:rPr>
        <w:t>·</w:t>
      </w:r>
      <w:r w:rsidRPr="00F14078">
        <w:rPr>
          <w:rFonts w:eastAsia="Times New Roman" w:cs="Times New Roman"/>
          <w:b/>
          <w:szCs w:val="28"/>
        </w:rPr>
        <w:t xml:space="preserve">        </w:t>
      </w:r>
      <w:r w:rsidRPr="00F14078">
        <w:rPr>
          <w:rFonts w:eastAsia="Nunito" w:cs="Nunito"/>
          <w:b/>
          <w:szCs w:val="26"/>
        </w:rPr>
        <w:t>Tolérance : 10^-5</w:t>
      </w:r>
    </w:p>
    <w:p w14:paraId="0A323E5E" w14:textId="77777777" w:rsidR="00CA46D8" w:rsidRPr="00F14078" w:rsidRDefault="00E5205A">
      <w:pPr>
        <w:spacing w:before="240" w:after="240"/>
        <w:ind w:left="360"/>
        <w:rPr>
          <w:rFonts w:eastAsia="Nunito" w:cs="Nunito"/>
          <w:b/>
          <w:szCs w:val="26"/>
        </w:rPr>
      </w:pPr>
      <w:r w:rsidRPr="00F14078">
        <w:rPr>
          <w:rFonts w:eastAsia="Nunito" w:cs="Nunito"/>
          <w:b/>
          <w:szCs w:val="26"/>
        </w:rPr>
        <w:lastRenderedPageBreak/>
        <w:t>·</w:t>
      </w:r>
      <w:r w:rsidRPr="00F14078">
        <w:rPr>
          <w:rFonts w:eastAsia="Times New Roman" w:cs="Times New Roman"/>
          <w:b/>
          <w:szCs w:val="28"/>
        </w:rPr>
        <w:t xml:space="preserve">        </w:t>
      </w:r>
      <w:r w:rsidRPr="00F14078">
        <w:rPr>
          <w:rFonts w:eastAsia="Nunito" w:cs="Nunito"/>
          <w:b/>
          <w:szCs w:val="26"/>
        </w:rPr>
        <w:t>Résultat attendu :</w:t>
      </w:r>
    </w:p>
    <w:p w14:paraId="448F57F1" w14:textId="4F2C1418" w:rsidR="00CA46D8" w:rsidRPr="00F14078" w:rsidRDefault="00E5205A" w:rsidP="00437E81">
      <w:pPr>
        <w:pStyle w:val="ListParagraph"/>
        <w:numPr>
          <w:ilvl w:val="0"/>
          <w:numId w:val="12"/>
        </w:numPr>
        <w:spacing w:before="240" w:after="240"/>
        <w:rPr>
          <w:rFonts w:eastAsia="Nunito" w:cs="Nunito"/>
          <w:b/>
          <w:szCs w:val="26"/>
        </w:rPr>
      </w:pPr>
      <w:proofErr w:type="gramStart"/>
      <w:r w:rsidRPr="00F14078">
        <w:rPr>
          <w:rFonts w:eastAsia="Nunito" w:cs="Nunito"/>
          <w:b/>
          <w:szCs w:val="26"/>
        </w:rPr>
        <w:t>un</w:t>
      </w:r>
      <w:proofErr w:type="gramEnd"/>
      <w:r w:rsidRPr="00F14078">
        <w:rPr>
          <w:rFonts w:eastAsia="Nunito" w:cs="Nunito"/>
          <w:b/>
          <w:szCs w:val="26"/>
        </w:rPr>
        <w:t xml:space="preserve"> arrayList contenant -c si c#0</w:t>
      </w:r>
    </w:p>
    <w:p w14:paraId="4A2D9071" w14:textId="5EE7356C" w:rsidR="00CA46D8" w:rsidRPr="00F14078" w:rsidRDefault="00E5205A" w:rsidP="00437E81">
      <w:pPr>
        <w:pStyle w:val="ListParagraph"/>
        <w:numPr>
          <w:ilvl w:val="0"/>
          <w:numId w:val="12"/>
        </w:numPr>
        <w:spacing w:before="240" w:after="240"/>
        <w:rPr>
          <w:rFonts w:eastAsia="Nunito" w:cs="Nunito"/>
          <w:b/>
          <w:szCs w:val="26"/>
        </w:rPr>
      </w:pPr>
      <w:proofErr w:type="gramStart"/>
      <w:r w:rsidRPr="00F14078">
        <w:rPr>
          <w:rFonts w:eastAsia="Nunito" w:cs="Nunito"/>
          <w:b/>
          <w:szCs w:val="26"/>
        </w:rPr>
        <w:t>un</w:t>
      </w:r>
      <w:proofErr w:type="gramEnd"/>
      <w:r w:rsidRPr="00F14078">
        <w:rPr>
          <w:rFonts w:eastAsia="Nunito" w:cs="Nunito"/>
          <w:b/>
          <w:szCs w:val="26"/>
        </w:rPr>
        <w:t xml:space="preserve"> arrayList contenant {0.0,-b} si c=0 et a, b # 0</w:t>
      </w:r>
    </w:p>
    <w:p w14:paraId="510B1B5D" w14:textId="4A6427E6" w:rsidR="00CA46D8" w:rsidRPr="00F14078" w:rsidRDefault="00E5205A" w:rsidP="00437E81">
      <w:pPr>
        <w:pStyle w:val="ListParagraph"/>
        <w:numPr>
          <w:ilvl w:val="0"/>
          <w:numId w:val="12"/>
        </w:numPr>
        <w:spacing w:before="240" w:after="240"/>
        <w:rPr>
          <w:rFonts w:eastAsia="Nunito" w:cs="Nunito"/>
          <w:b/>
          <w:szCs w:val="26"/>
        </w:rPr>
      </w:pPr>
      <w:proofErr w:type="gramStart"/>
      <w:r w:rsidRPr="00F14078">
        <w:rPr>
          <w:rFonts w:eastAsia="Nunito" w:cs="Nunito"/>
          <w:b/>
          <w:szCs w:val="26"/>
        </w:rPr>
        <w:t>un</w:t>
      </w:r>
      <w:proofErr w:type="gramEnd"/>
      <w:r w:rsidRPr="00F14078">
        <w:rPr>
          <w:rFonts w:eastAsia="Nunito" w:cs="Nunito"/>
          <w:b/>
          <w:szCs w:val="26"/>
        </w:rPr>
        <w:t xml:space="preserve"> arrayList contenant 0.0 si a#0 et b=c=0</w:t>
      </w:r>
    </w:p>
    <w:p w14:paraId="3225903C" w14:textId="2A5C4FCC" w:rsidR="00CA46D8" w:rsidRPr="00F14078" w:rsidRDefault="00E5205A" w:rsidP="00437E81">
      <w:pPr>
        <w:pStyle w:val="ListParagraph"/>
        <w:numPr>
          <w:ilvl w:val="0"/>
          <w:numId w:val="12"/>
        </w:numPr>
        <w:spacing w:before="240" w:after="240"/>
        <w:rPr>
          <w:rFonts w:eastAsia="Nunito" w:cs="Nunito"/>
          <w:b/>
          <w:szCs w:val="26"/>
        </w:rPr>
      </w:pPr>
      <w:proofErr w:type="spellStart"/>
      <w:proofErr w:type="gramStart"/>
      <w:r w:rsidRPr="00F14078">
        <w:rPr>
          <w:rFonts w:eastAsia="Nunito" w:cs="Nunito"/>
          <w:b/>
          <w:szCs w:val="26"/>
        </w:rPr>
        <w:t>null</w:t>
      </w:r>
      <w:proofErr w:type="spellEnd"/>
      <w:proofErr w:type="gramEnd"/>
      <w:r w:rsidRPr="00F14078">
        <w:rPr>
          <w:rFonts w:eastAsia="Nunito" w:cs="Nunito"/>
          <w:b/>
          <w:szCs w:val="26"/>
        </w:rPr>
        <w:t xml:space="preserve"> si a=b=c=0</w:t>
      </w:r>
    </w:p>
    <w:p w14:paraId="661B1248" w14:textId="77777777" w:rsidR="00CA46D8" w:rsidRPr="00F14078" w:rsidRDefault="00E5205A">
      <w:pPr>
        <w:spacing w:before="240" w:after="240"/>
        <w:rPr>
          <w:rFonts w:eastAsia="Times New Roman" w:cs="Times New Roman"/>
          <w:b/>
          <w:szCs w:val="28"/>
          <w:u w:val="single"/>
        </w:rPr>
      </w:pPr>
      <w:r w:rsidRPr="00F14078">
        <w:rPr>
          <w:rFonts w:eastAsia="Times New Roman" w:cs="Times New Roman"/>
          <w:b/>
          <w:szCs w:val="28"/>
        </w:rPr>
        <w:t xml:space="preserve"> </w:t>
      </w:r>
      <w:r w:rsidRPr="00F14078">
        <w:rPr>
          <w:rFonts w:eastAsia="Times New Roman" w:cs="Times New Roman"/>
          <w:b/>
          <w:szCs w:val="28"/>
        </w:rPr>
        <w:tab/>
      </w:r>
      <w:r w:rsidRPr="00F14078">
        <w:rPr>
          <w:rFonts w:eastAsia="Times New Roman" w:cs="Times New Roman"/>
          <w:b/>
          <w:szCs w:val="28"/>
        </w:rPr>
        <w:tab/>
      </w:r>
      <w:r w:rsidRPr="00F14078">
        <w:rPr>
          <w:rFonts w:eastAsia="Times New Roman" w:cs="Times New Roman"/>
          <w:b/>
          <w:szCs w:val="28"/>
        </w:rPr>
        <w:tab/>
      </w:r>
      <w:r w:rsidRPr="00F14078">
        <w:rPr>
          <w:rFonts w:eastAsia="Times New Roman" w:cs="Times New Roman"/>
          <w:b/>
          <w:szCs w:val="28"/>
        </w:rPr>
        <w:tab/>
      </w:r>
      <w:r w:rsidRPr="00F14078">
        <w:rPr>
          <w:rFonts w:eastAsia="Times New Roman" w:cs="Times New Roman"/>
          <w:b/>
          <w:szCs w:val="28"/>
          <w:u w:val="single"/>
        </w:rPr>
        <w:t>Résultat des tests</w:t>
      </w:r>
    </w:p>
    <w:p w14:paraId="37992EBF" w14:textId="77777777" w:rsidR="00CA46D8" w:rsidRPr="00F14078" w:rsidRDefault="00CA46D8">
      <w:pPr>
        <w:rPr>
          <w:rFonts w:eastAsia="Nunito" w:cs="Nunito"/>
          <w:b/>
          <w:szCs w:val="28"/>
        </w:rPr>
      </w:pPr>
    </w:p>
    <w:p w14:paraId="0AA32005" w14:textId="77777777" w:rsidR="00CA46D8" w:rsidRPr="00F14078" w:rsidRDefault="00E5205A">
      <w:pPr>
        <w:rPr>
          <w:rFonts w:eastAsia="Nunito" w:cs="Nunito"/>
          <w:b/>
          <w:szCs w:val="28"/>
        </w:rPr>
      </w:pPr>
      <w:r w:rsidRPr="00F14078">
        <w:rPr>
          <w:rFonts w:eastAsia="Nunito" w:cs="Nunito"/>
          <w:b/>
          <w:noProof/>
          <w:szCs w:val="28"/>
        </w:rPr>
        <w:drawing>
          <wp:inline distT="114300" distB="114300" distL="114300" distR="114300" wp14:anchorId="4AC5BFEF" wp14:editId="1F6119CE">
            <wp:extent cx="5734050" cy="3757613"/>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734050" cy="3757613"/>
                    </a:xfrm>
                    <a:prstGeom prst="rect">
                      <a:avLst/>
                    </a:prstGeom>
                    <a:ln/>
                  </pic:spPr>
                </pic:pic>
              </a:graphicData>
            </a:graphic>
          </wp:inline>
        </w:drawing>
      </w:r>
    </w:p>
    <w:p w14:paraId="2F100FFF" w14:textId="77777777" w:rsidR="00CA46D8" w:rsidRPr="00F14078" w:rsidRDefault="00E5205A">
      <w:pPr>
        <w:rPr>
          <w:rFonts w:eastAsia="Nunito" w:cs="Nunito"/>
          <w:b/>
          <w:szCs w:val="28"/>
        </w:rPr>
      </w:pPr>
      <w:r w:rsidRPr="00F14078">
        <w:rPr>
          <w:rFonts w:eastAsia="Nunito" w:cs="Nunito"/>
          <w:b/>
          <w:noProof/>
          <w:szCs w:val="28"/>
        </w:rPr>
        <w:lastRenderedPageBreak/>
        <w:drawing>
          <wp:inline distT="114300" distB="114300" distL="114300" distR="114300" wp14:anchorId="6B27AF7A" wp14:editId="6C83CBA3">
            <wp:extent cx="5734050" cy="5481638"/>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734050" cy="5481638"/>
                    </a:xfrm>
                    <a:prstGeom prst="rect">
                      <a:avLst/>
                    </a:prstGeom>
                    <a:ln/>
                  </pic:spPr>
                </pic:pic>
              </a:graphicData>
            </a:graphic>
          </wp:inline>
        </w:drawing>
      </w:r>
    </w:p>
    <w:p w14:paraId="16427B9C" w14:textId="77777777" w:rsidR="00CA46D8" w:rsidRPr="00F14078" w:rsidRDefault="00CA46D8">
      <w:pPr>
        <w:rPr>
          <w:rFonts w:eastAsia="Nunito" w:cs="Nunito"/>
          <w:sz w:val="22"/>
        </w:rPr>
      </w:pPr>
    </w:p>
    <w:p w14:paraId="0F8CDE93" w14:textId="77777777" w:rsidR="00CA46D8" w:rsidRPr="00F14078" w:rsidRDefault="00CA46D8">
      <w:pPr>
        <w:rPr>
          <w:rFonts w:eastAsia="Nunito" w:cs="Nunito"/>
          <w:sz w:val="24"/>
          <w:szCs w:val="24"/>
        </w:rPr>
      </w:pPr>
    </w:p>
    <w:p w14:paraId="2A436B25" w14:textId="77777777" w:rsidR="00CA46D8" w:rsidRPr="00F14078" w:rsidRDefault="00CA46D8">
      <w:pPr>
        <w:rPr>
          <w:rFonts w:eastAsia="Nunito" w:cs="Nunito"/>
          <w:sz w:val="24"/>
          <w:szCs w:val="24"/>
        </w:rPr>
      </w:pPr>
    </w:p>
    <w:p w14:paraId="777237B0" w14:textId="77777777" w:rsidR="00CA46D8" w:rsidRPr="00F14078" w:rsidRDefault="00CA46D8">
      <w:pPr>
        <w:rPr>
          <w:rFonts w:eastAsia="Nunito" w:cs="Nunito"/>
          <w:sz w:val="24"/>
          <w:szCs w:val="24"/>
        </w:rPr>
      </w:pPr>
    </w:p>
    <w:p w14:paraId="73CF658D" w14:textId="77777777" w:rsidR="00CA46D8" w:rsidRPr="00F14078" w:rsidRDefault="00E5205A">
      <w:pPr>
        <w:numPr>
          <w:ilvl w:val="0"/>
          <w:numId w:val="7"/>
        </w:numPr>
        <w:spacing w:before="240" w:after="240"/>
        <w:rPr>
          <w:rFonts w:eastAsia="Nunito" w:cs="Nunito"/>
          <w:b/>
          <w:szCs w:val="26"/>
        </w:rPr>
      </w:pPr>
      <w:r w:rsidRPr="00F14078">
        <w:rPr>
          <w:rFonts w:eastAsia="Nunito" w:cs="Nunito"/>
          <w:b/>
          <w:szCs w:val="26"/>
        </w:rPr>
        <w:t>Observations :</w:t>
      </w:r>
    </w:p>
    <w:p w14:paraId="7677D3EC" w14:textId="77777777" w:rsidR="00CA46D8" w:rsidRPr="00F14078" w:rsidRDefault="00E5205A">
      <w:pPr>
        <w:spacing w:before="240" w:after="240"/>
        <w:ind w:left="360"/>
        <w:rPr>
          <w:rFonts w:eastAsia="Nunito" w:cs="Nunito"/>
          <w:szCs w:val="26"/>
        </w:rPr>
      </w:pPr>
      <w:r w:rsidRPr="00F14078">
        <w:rPr>
          <w:rFonts w:eastAsia="Nunito" w:cs="Nunito"/>
          <w:szCs w:val="26"/>
        </w:rPr>
        <w:t>·</w:t>
      </w:r>
      <w:r w:rsidRPr="00F14078">
        <w:rPr>
          <w:rFonts w:eastAsia="Times New Roman" w:cs="Times New Roman"/>
          <w:szCs w:val="28"/>
        </w:rPr>
        <w:t xml:space="preserve">        </w:t>
      </w:r>
      <w:r w:rsidRPr="00F14078">
        <w:rPr>
          <w:rFonts w:eastAsia="Nunito" w:cs="Nunito"/>
          <w:szCs w:val="26"/>
        </w:rPr>
        <w:t>Sur la figure présentation les tests, le résultat obtenu que nous avons affiché est l’ensemble des solutions obtenues tandis que le résultat attendu est selon les cas -c ou {0, -b} ou 0. Cela a été fait sciemment afin de pouvoir vérifier à la main ou à l’a</w:t>
      </w:r>
      <w:r w:rsidRPr="00F14078">
        <w:rPr>
          <w:rFonts w:eastAsia="Nunito" w:cs="Nunito"/>
          <w:szCs w:val="26"/>
        </w:rPr>
        <w:t>ide de calculatrices en ligne si les solutions obtenues étaient correctes.</w:t>
      </w:r>
    </w:p>
    <w:p w14:paraId="6E09EEC1" w14:textId="77777777" w:rsidR="00CA46D8" w:rsidRPr="00F14078" w:rsidRDefault="00E5205A">
      <w:pPr>
        <w:spacing w:before="240" w:after="240"/>
        <w:ind w:left="360"/>
        <w:rPr>
          <w:rFonts w:eastAsia="Nunito" w:cs="Nunito"/>
          <w:szCs w:val="26"/>
        </w:rPr>
      </w:pPr>
      <w:r w:rsidRPr="00F14078">
        <w:rPr>
          <w:rFonts w:eastAsia="Nunito" w:cs="Nunito"/>
          <w:szCs w:val="26"/>
        </w:rPr>
        <w:lastRenderedPageBreak/>
        <w:t>·</w:t>
      </w:r>
      <w:r w:rsidRPr="00F14078">
        <w:rPr>
          <w:rFonts w:eastAsia="Times New Roman" w:cs="Times New Roman"/>
          <w:szCs w:val="28"/>
        </w:rPr>
        <w:t xml:space="preserve">        </w:t>
      </w:r>
      <w:r w:rsidRPr="00F14078">
        <w:rPr>
          <w:rFonts w:eastAsia="Nunito" w:cs="Nunito"/>
          <w:szCs w:val="26"/>
        </w:rPr>
        <w:t xml:space="preserve">Sur les 68 cas de tests effectués, 20 cas de tests ont échoué. Au départ, nous avions 29 cas de tests échoués. Ces cas ont été résolu en mettant la parenthèse au niveau du </w:t>
      </w:r>
      <w:r w:rsidRPr="00F14078">
        <w:rPr>
          <w:rFonts w:eastAsia="Nunito" w:cs="Nunito"/>
          <w:szCs w:val="26"/>
        </w:rPr>
        <w:t>dénominateur (2*a) des formules des racines des équations. Les 20 cas de tests échoués restant étaient dû au fait que lorsque b2&gt;&gt;4ac, racine(b2-4</w:t>
      </w:r>
      <w:proofErr w:type="gramStart"/>
      <w:r w:rsidRPr="00F14078">
        <w:rPr>
          <w:rFonts w:eastAsia="Nunito" w:cs="Nunito"/>
          <w:szCs w:val="26"/>
        </w:rPr>
        <w:t>ac)=</w:t>
      </w:r>
      <w:proofErr w:type="gramEnd"/>
      <w:r w:rsidRPr="00F14078">
        <w:rPr>
          <w:rFonts w:eastAsia="Nunito" w:cs="Nunito"/>
          <w:szCs w:val="26"/>
        </w:rPr>
        <w:t>b2 ,  dans l’ensemble des pseudo réels de l’ordinateur. Ceci a pour conséquence d’induire que 0 est une so</w:t>
      </w:r>
      <w:r w:rsidRPr="00F14078">
        <w:rPr>
          <w:rFonts w:eastAsia="Nunito" w:cs="Nunito"/>
          <w:szCs w:val="26"/>
        </w:rPr>
        <w:t>lution de l’équation ce qui est généralement faux (lorsque a&lt;&gt;0 et c&lt;&gt;</w:t>
      </w:r>
      <w:proofErr w:type="gramStart"/>
      <w:r w:rsidRPr="00F14078">
        <w:rPr>
          <w:rFonts w:eastAsia="Nunito" w:cs="Nunito"/>
          <w:szCs w:val="26"/>
        </w:rPr>
        <w:t>0 )</w:t>
      </w:r>
      <w:proofErr w:type="gramEnd"/>
      <w:r w:rsidRPr="00F14078">
        <w:rPr>
          <w:rFonts w:eastAsia="Nunito" w:cs="Nunito"/>
          <w:szCs w:val="26"/>
        </w:rPr>
        <w:t xml:space="preserve"> ce qui fait donc rater le test. Afin de corriger cela nous avons procédé à un développement limité c’est-à-dire en prenant le cas b&gt;</w:t>
      </w:r>
      <w:proofErr w:type="gramStart"/>
      <w:r w:rsidRPr="00F14078">
        <w:rPr>
          <w:rFonts w:eastAsia="Nunito" w:cs="Nunito"/>
          <w:szCs w:val="26"/>
        </w:rPr>
        <w:t>0  (</w:t>
      </w:r>
      <w:proofErr w:type="gramEnd"/>
      <w:r w:rsidRPr="00F14078">
        <w:rPr>
          <w:rFonts w:eastAsia="Nunito" w:cs="Nunito"/>
          <w:szCs w:val="26"/>
        </w:rPr>
        <w:t>sachant que le cas b&lt;0 ) s’en déduit :</w:t>
      </w:r>
    </w:p>
    <w:p w14:paraId="0E196338" w14:textId="77777777" w:rsidR="00CA46D8" w:rsidRPr="00F14078" w:rsidRDefault="00E5205A">
      <w:pPr>
        <w:spacing w:before="240" w:after="240"/>
        <w:ind w:left="360"/>
        <w:rPr>
          <w:rFonts w:eastAsia="Nunito" w:cs="Nunito"/>
          <w:szCs w:val="26"/>
        </w:rPr>
      </w:pPr>
      <w:r w:rsidRPr="00F14078">
        <w:rPr>
          <w:rFonts w:eastAsia="Nunito" w:cs="Nunito"/>
          <w:noProof/>
          <w:szCs w:val="26"/>
        </w:rPr>
        <w:drawing>
          <wp:inline distT="114300" distB="114300" distL="114300" distR="114300" wp14:anchorId="172810D9" wp14:editId="771B0635">
            <wp:extent cx="5610225" cy="981075"/>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610225" cy="981075"/>
                    </a:xfrm>
                    <a:prstGeom prst="rect">
                      <a:avLst/>
                    </a:prstGeom>
                    <a:ln/>
                  </pic:spPr>
                </pic:pic>
              </a:graphicData>
            </a:graphic>
          </wp:inline>
        </w:drawing>
      </w:r>
    </w:p>
    <w:p w14:paraId="7F000D9E" w14:textId="569E1A54" w:rsidR="00CA46D8" w:rsidRPr="00F14078" w:rsidRDefault="00E5205A">
      <w:pPr>
        <w:spacing w:before="240" w:after="240"/>
        <w:rPr>
          <w:rFonts w:eastAsia="Nunito" w:cs="Nunito"/>
          <w:szCs w:val="26"/>
        </w:rPr>
      </w:pPr>
      <w:r w:rsidRPr="00F14078">
        <w:rPr>
          <w:rFonts w:eastAsia="Nunito" w:cs="Nunito"/>
          <w:szCs w:val="26"/>
        </w:rPr>
        <w:t xml:space="preserve">Nous </w:t>
      </w:r>
      <w:r w:rsidRPr="00F14078">
        <w:rPr>
          <w:rFonts w:eastAsia="Nunito" w:cs="Nunito"/>
          <w:szCs w:val="26"/>
        </w:rPr>
        <w:t>avons donc conclu qu’il est possible d’approximer l’une des solutions (celle qui était égale à 0) par -(c/b</w:t>
      </w:r>
      <w:proofErr w:type="gramStart"/>
      <w:r w:rsidRPr="00F14078">
        <w:rPr>
          <w:rFonts w:eastAsia="Nunito" w:cs="Nunito"/>
          <w:szCs w:val="26"/>
        </w:rPr>
        <w:t>) .</w:t>
      </w:r>
      <w:proofErr w:type="gramEnd"/>
      <w:r w:rsidRPr="00F14078">
        <w:rPr>
          <w:rFonts w:eastAsia="Nunito" w:cs="Nunito"/>
          <w:szCs w:val="26"/>
        </w:rPr>
        <w:t xml:space="preserve"> Après avoir implémenté cela dans les cas où 4ac/b2 &lt; 10-</w:t>
      </w:r>
      <w:proofErr w:type="gramStart"/>
      <w:r w:rsidRPr="00F14078">
        <w:rPr>
          <w:rFonts w:eastAsia="Nunito" w:cs="Nunito"/>
          <w:szCs w:val="26"/>
        </w:rPr>
        <w:t>20 ,</w:t>
      </w:r>
      <w:proofErr w:type="gramEnd"/>
      <w:r w:rsidRPr="00F14078">
        <w:rPr>
          <w:rFonts w:eastAsia="Nunito" w:cs="Nunito"/>
          <w:szCs w:val="26"/>
        </w:rPr>
        <w:t xml:space="preserve"> nous avons obtenu des solutions plus cohérentes. Ces solutions étaient correctes car</w:t>
      </w:r>
      <w:r w:rsidRPr="00F14078">
        <w:rPr>
          <w:rFonts w:eastAsia="Nunito" w:cs="Nunito"/>
          <w:szCs w:val="26"/>
        </w:rPr>
        <w:t xml:space="preserve"> lorsque nous avons testé avec des calculatrices en ligne, en </w:t>
      </w:r>
      <w:r w:rsidR="00437E81" w:rsidRPr="00F14078">
        <w:rPr>
          <w:rFonts w:eastAsia="Nunito" w:cs="Nunito"/>
          <w:szCs w:val="26"/>
        </w:rPr>
        <w:t>remplaçant par</w:t>
      </w:r>
      <w:r w:rsidRPr="00F14078">
        <w:rPr>
          <w:rFonts w:eastAsia="Nunito" w:cs="Nunito"/>
          <w:szCs w:val="26"/>
        </w:rPr>
        <w:t xml:space="preserve"> ces dernières dans les équations nous obtenons des nombres autour de 10-16 au lieu de 0 et qui étaient donc inférieure à la tolérance. Néanmoins l’oracle a continué à donner un r</w:t>
      </w:r>
      <w:r w:rsidRPr="00F14078">
        <w:rPr>
          <w:rFonts w:eastAsia="Nunito" w:cs="Nunito"/>
          <w:szCs w:val="26"/>
        </w:rPr>
        <w:t>ésultat négatif (False). Cela était cette fois ci dû au fait que dans la fonction de test, nous calculons</w:t>
      </w:r>
      <w:r w:rsidRPr="00F14078">
        <w:rPr>
          <w:rFonts w:eastAsia="Nunito" w:cs="Nunito"/>
          <w:b/>
          <w:szCs w:val="26"/>
        </w:rPr>
        <w:t xml:space="preserve"> </w:t>
      </w:r>
      <w:r w:rsidRPr="00F14078">
        <w:rPr>
          <w:rFonts w:eastAsia="Nunito" w:cs="Nunito"/>
          <w:szCs w:val="26"/>
        </w:rPr>
        <w:t>|(ax2+bx+</w:t>
      </w:r>
      <w:proofErr w:type="gramStart"/>
      <w:r w:rsidRPr="00F14078">
        <w:rPr>
          <w:rFonts w:eastAsia="Nunito" w:cs="Nunito"/>
          <w:szCs w:val="26"/>
        </w:rPr>
        <w:t>c)/</w:t>
      </w:r>
      <w:proofErr w:type="gramEnd"/>
      <w:r w:rsidRPr="00F14078">
        <w:rPr>
          <w:rFonts w:eastAsia="Nunito" w:cs="Nunito"/>
          <w:szCs w:val="26"/>
        </w:rPr>
        <w:t>c| et nous comparons cela à la tolérance or en général lorsque b2&gt;&gt; 4ac , l’une des deux solutions est très grande en valeur absolue et l</w:t>
      </w:r>
      <w:r w:rsidRPr="00F14078">
        <w:rPr>
          <w:rFonts w:eastAsia="Nunito" w:cs="Nunito"/>
          <w:szCs w:val="26"/>
        </w:rPr>
        <w:t>’autre est très très faible. Cela fait en général que ax2 = -</w:t>
      </w:r>
      <w:proofErr w:type="spellStart"/>
      <w:r w:rsidRPr="00F14078">
        <w:rPr>
          <w:rFonts w:eastAsia="Nunito" w:cs="Nunito"/>
          <w:szCs w:val="26"/>
        </w:rPr>
        <w:t>bx</w:t>
      </w:r>
      <w:proofErr w:type="spellEnd"/>
      <w:r w:rsidRPr="00F14078">
        <w:rPr>
          <w:rFonts w:eastAsia="Nunito" w:cs="Nunito"/>
          <w:szCs w:val="26"/>
        </w:rPr>
        <w:t xml:space="preserve"> </w:t>
      </w:r>
      <w:proofErr w:type="gramStart"/>
      <w:r w:rsidRPr="00F14078">
        <w:rPr>
          <w:rFonts w:eastAsia="Nunito" w:cs="Nunito"/>
          <w:szCs w:val="26"/>
        </w:rPr>
        <w:t>( ax</w:t>
      </w:r>
      <w:proofErr w:type="gramEnd"/>
      <w:r w:rsidRPr="00F14078">
        <w:rPr>
          <w:rFonts w:eastAsia="Nunito" w:cs="Nunito"/>
          <w:szCs w:val="26"/>
        </w:rPr>
        <w:t>2 et -</w:t>
      </w:r>
      <w:proofErr w:type="spellStart"/>
      <w:r w:rsidRPr="00F14078">
        <w:rPr>
          <w:rFonts w:eastAsia="Nunito" w:cs="Nunito"/>
          <w:szCs w:val="26"/>
        </w:rPr>
        <w:t>bx</w:t>
      </w:r>
      <w:proofErr w:type="spellEnd"/>
      <w:r w:rsidRPr="00F14078">
        <w:rPr>
          <w:rFonts w:eastAsia="Nunito" w:cs="Nunito"/>
          <w:szCs w:val="26"/>
        </w:rPr>
        <w:t xml:space="preserve"> sont en valeur absolues plus grands que 10^40 et égales d'après les calculs de la machine. On a donc |(ax2+bx+</w:t>
      </w:r>
      <w:proofErr w:type="gramStart"/>
      <w:r w:rsidRPr="00F14078">
        <w:rPr>
          <w:rFonts w:eastAsia="Nunito" w:cs="Nunito"/>
          <w:szCs w:val="26"/>
        </w:rPr>
        <w:t>c)/</w:t>
      </w:r>
      <w:proofErr w:type="gramEnd"/>
      <w:r w:rsidRPr="00F14078">
        <w:rPr>
          <w:rFonts w:eastAsia="Nunito" w:cs="Nunito"/>
          <w:szCs w:val="26"/>
        </w:rPr>
        <w:t>c| = 1.0 en général, ce qui fausse le calcul.</w:t>
      </w:r>
    </w:p>
    <w:p w14:paraId="40176208" w14:textId="77777777" w:rsidR="00CA46D8" w:rsidRPr="00F14078" w:rsidRDefault="00E5205A">
      <w:pPr>
        <w:spacing w:before="240" w:after="240"/>
        <w:rPr>
          <w:rFonts w:eastAsia="Nunito" w:cs="Nunito"/>
          <w:szCs w:val="26"/>
        </w:rPr>
      </w:pPr>
      <w:r w:rsidRPr="00F14078">
        <w:rPr>
          <w:rFonts w:eastAsia="Nunito" w:cs="Nunito"/>
          <w:szCs w:val="26"/>
        </w:rPr>
        <w:t>La solution est donc</w:t>
      </w:r>
      <w:r w:rsidRPr="00F14078">
        <w:rPr>
          <w:rFonts w:eastAsia="Nunito" w:cs="Nunito"/>
          <w:szCs w:val="26"/>
        </w:rPr>
        <w:t xml:space="preserve"> de changer de fonction de tests mais nous n’avons pas trouvé de fonction de tests qui gère ces cas-là.</w:t>
      </w:r>
    </w:p>
    <w:p w14:paraId="5C189BA8" w14:textId="77777777" w:rsidR="00CA46D8" w:rsidRPr="00F14078" w:rsidRDefault="00CA46D8">
      <w:pPr>
        <w:rPr>
          <w:rFonts w:eastAsia="Nunito" w:cs="Nunito"/>
          <w:sz w:val="24"/>
          <w:szCs w:val="24"/>
        </w:rPr>
      </w:pPr>
    </w:p>
    <w:p w14:paraId="37185233" w14:textId="77777777" w:rsidR="00CA46D8" w:rsidRPr="00F14078" w:rsidRDefault="00CA46D8">
      <w:pPr>
        <w:rPr>
          <w:rFonts w:eastAsia="Nunito" w:cs="Nunito"/>
          <w:sz w:val="24"/>
          <w:szCs w:val="24"/>
        </w:rPr>
      </w:pPr>
    </w:p>
    <w:p w14:paraId="3B164405" w14:textId="77777777" w:rsidR="00CA46D8" w:rsidRPr="00F14078" w:rsidRDefault="00CA46D8">
      <w:pPr>
        <w:rPr>
          <w:rFonts w:eastAsia="Nunito" w:cs="Nunito"/>
          <w:sz w:val="24"/>
          <w:szCs w:val="24"/>
        </w:rPr>
      </w:pPr>
    </w:p>
    <w:p w14:paraId="603C5752" w14:textId="77777777" w:rsidR="00CA46D8" w:rsidRPr="00F14078" w:rsidRDefault="00CA46D8">
      <w:pPr>
        <w:rPr>
          <w:rFonts w:eastAsia="Nunito" w:cs="Nunito"/>
          <w:sz w:val="24"/>
          <w:szCs w:val="24"/>
        </w:rPr>
      </w:pPr>
    </w:p>
    <w:p w14:paraId="05EEC706" w14:textId="77777777" w:rsidR="00CA46D8" w:rsidRPr="00F14078" w:rsidRDefault="00CA46D8">
      <w:pPr>
        <w:rPr>
          <w:rFonts w:eastAsia="Nunito" w:cs="Nunito"/>
          <w:sz w:val="24"/>
          <w:szCs w:val="24"/>
        </w:rPr>
      </w:pPr>
    </w:p>
    <w:p w14:paraId="3455E9AD" w14:textId="77777777" w:rsidR="00CA46D8" w:rsidRPr="00F14078" w:rsidRDefault="00CA46D8">
      <w:pPr>
        <w:rPr>
          <w:rFonts w:eastAsia="Nunito" w:cs="Nunito"/>
          <w:sz w:val="24"/>
          <w:szCs w:val="24"/>
        </w:rPr>
      </w:pPr>
    </w:p>
    <w:p w14:paraId="5EF26A09" w14:textId="77777777" w:rsidR="00CA46D8" w:rsidRPr="00F14078" w:rsidRDefault="00CA46D8">
      <w:pPr>
        <w:rPr>
          <w:rFonts w:eastAsia="Nunito" w:cs="Nunito"/>
          <w:sz w:val="24"/>
          <w:szCs w:val="24"/>
        </w:rPr>
      </w:pPr>
    </w:p>
    <w:p w14:paraId="14DAD375" w14:textId="77777777" w:rsidR="00CA46D8" w:rsidRPr="00F14078" w:rsidRDefault="00CA46D8">
      <w:pPr>
        <w:rPr>
          <w:rFonts w:eastAsia="Nunito" w:cs="Nunito"/>
          <w:sz w:val="24"/>
          <w:szCs w:val="24"/>
        </w:rPr>
      </w:pPr>
    </w:p>
    <w:p w14:paraId="29EEF078" w14:textId="77777777" w:rsidR="00CA46D8" w:rsidRPr="00F14078" w:rsidRDefault="00CA46D8">
      <w:pPr>
        <w:rPr>
          <w:rFonts w:eastAsia="Nunito" w:cs="Nunito"/>
          <w:sz w:val="24"/>
          <w:szCs w:val="24"/>
        </w:rPr>
      </w:pPr>
    </w:p>
    <w:p w14:paraId="4E8BF194" w14:textId="77777777" w:rsidR="00CA46D8" w:rsidRPr="00F14078" w:rsidRDefault="00CA46D8">
      <w:pPr>
        <w:rPr>
          <w:rFonts w:eastAsia="Nunito" w:cs="Nunito"/>
          <w:sz w:val="24"/>
          <w:szCs w:val="24"/>
        </w:rPr>
      </w:pPr>
    </w:p>
    <w:p w14:paraId="69BF8744" w14:textId="77777777" w:rsidR="00CA46D8" w:rsidRPr="00F14078" w:rsidRDefault="00CA46D8">
      <w:pPr>
        <w:rPr>
          <w:rFonts w:eastAsia="Nunito" w:cs="Nunito"/>
          <w:sz w:val="24"/>
          <w:szCs w:val="24"/>
        </w:rPr>
      </w:pPr>
    </w:p>
    <w:p w14:paraId="73B526FF" w14:textId="77777777" w:rsidR="00CA46D8" w:rsidRPr="00F14078" w:rsidRDefault="00CA46D8">
      <w:pPr>
        <w:rPr>
          <w:rFonts w:eastAsia="Nunito" w:cs="Nunito"/>
          <w:sz w:val="24"/>
          <w:szCs w:val="24"/>
        </w:rPr>
      </w:pPr>
    </w:p>
    <w:p w14:paraId="07A6090A" w14:textId="77777777" w:rsidR="00CA46D8" w:rsidRPr="00F14078" w:rsidRDefault="00CA46D8">
      <w:pPr>
        <w:rPr>
          <w:rFonts w:eastAsia="Nunito" w:cs="Nunito"/>
          <w:sz w:val="24"/>
          <w:szCs w:val="24"/>
        </w:rPr>
      </w:pPr>
    </w:p>
    <w:p w14:paraId="07B5769D" w14:textId="77777777" w:rsidR="00CA46D8" w:rsidRPr="00F14078" w:rsidRDefault="00CA46D8">
      <w:pPr>
        <w:rPr>
          <w:rFonts w:eastAsia="Nunito" w:cs="Nunito"/>
          <w:sz w:val="24"/>
          <w:szCs w:val="24"/>
        </w:rPr>
      </w:pPr>
    </w:p>
    <w:p w14:paraId="57941E6E" w14:textId="77777777" w:rsidR="00CA46D8" w:rsidRPr="00F14078" w:rsidRDefault="00CA46D8">
      <w:pPr>
        <w:rPr>
          <w:rFonts w:eastAsia="Nunito" w:cs="Nunito"/>
          <w:sz w:val="24"/>
          <w:szCs w:val="24"/>
        </w:rPr>
      </w:pPr>
    </w:p>
    <w:p w14:paraId="6860410B" w14:textId="77777777" w:rsidR="00CA46D8" w:rsidRPr="00F14078" w:rsidRDefault="00CA46D8">
      <w:pPr>
        <w:rPr>
          <w:rFonts w:eastAsia="Nunito" w:cs="Nunito"/>
          <w:sz w:val="24"/>
          <w:szCs w:val="24"/>
        </w:rPr>
      </w:pPr>
    </w:p>
    <w:p w14:paraId="4FAC3017" w14:textId="77777777" w:rsidR="00CA46D8" w:rsidRPr="00F14078" w:rsidRDefault="00CA46D8">
      <w:pPr>
        <w:rPr>
          <w:rFonts w:eastAsia="Nunito" w:cs="Nunito"/>
          <w:sz w:val="24"/>
          <w:szCs w:val="24"/>
        </w:rPr>
      </w:pPr>
    </w:p>
    <w:p w14:paraId="1BBDCE2E" w14:textId="77777777" w:rsidR="00CA46D8" w:rsidRPr="00F14078" w:rsidRDefault="00CA46D8">
      <w:pPr>
        <w:rPr>
          <w:rFonts w:eastAsia="Nunito" w:cs="Nunito"/>
          <w:sz w:val="24"/>
          <w:szCs w:val="24"/>
        </w:rPr>
      </w:pPr>
    </w:p>
    <w:p w14:paraId="5B9B7CCC" w14:textId="77777777" w:rsidR="00CA46D8" w:rsidRPr="00F14078" w:rsidRDefault="00CA46D8">
      <w:pPr>
        <w:rPr>
          <w:rFonts w:eastAsia="Nunito" w:cs="Nunito"/>
          <w:sz w:val="24"/>
          <w:szCs w:val="24"/>
        </w:rPr>
      </w:pPr>
    </w:p>
    <w:p w14:paraId="770F7FE3" w14:textId="77777777" w:rsidR="00CA46D8" w:rsidRPr="00F14078" w:rsidRDefault="00CA46D8">
      <w:pPr>
        <w:rPr>
          <w:rFonts w:eastAsia="Nunito" w:cs="Nunito"/>
          <w:sz w:val="24"/>
          <w:szCs w:val="24"/>
        </w:rPr>
      </w:pPr>
    </w:p>
    <w:p w14:paraId="28AA293E" w14:textId="77777777" w:rsidR="00CA46D8" w:rsidRPr="00F14078" w:rsidRDefault="00CA46D8">
      <w:pPr>
        <w:rPr>
          <w:rFonts w:eastAsia="Nunito" w:cs="Nunito"/>
          <w:sz w:val="24"/>
          <w:szCs w:val="24"/>
        </w:rPr>
      </w:pPr>
    </w:p>
    <w:p w14:paraId="22FCFA14" w14:textId="77777777" w:rsidR="00CA46D8" w:rsidRPr="00F14078" w:rsidRDefault="00E5205A" w:rsidP="00954F98">
      <w:pPr>
        <w:pStyle w:val="Heading1"/>
        <w:rPr>
          <w:sz w:val="36"/>
          <w:szCs w:val="30"/>
        </w:rPr>
      </w:pPr>
      <w:r w:rsidRPr="00F14078">
        <w:rPr>
          <w:sz w:val="36"/>
          <w:szCs w:val="30"/>
        </w:rPr>
        <w:t>Différence Finies en Dimension 1</w:t>
      </w:r>
    </w:p>
    <w:p w14:paraId="5E12A0D7" w14:textId="77777777" w:rsidR="00CA46D8" w:rsidRPr="00F14078" w:rsidRDefault="00CA46D8">
      <w:pPr>
        <w:rPr>
          <w:rFonts w:eastAsia="Nunito" w:cs="Nunito"/>
          <w:sz w:val="24"/>
          <w:szCs w:val="24"/>
        </w:rPr>
      </w:pPr>
    </w:p>
    <w:p w14:paraId="0BB12E34" w14:textId="68FCA2DA" w:rsidR="00CA46D8" w:rsidRPr="00F14078" w:rsidRDefault="00BE7B35">
      <w:pPr>
        <w:rPr>
          <w:rFonts w:eastAsia="Nunito" w:cs="Nunito"/>
          <w:szCs w:val="26"/>
        </w:rPr>
      </w:pPr>
      <w:r w:rsidRPr="00F14078">
        <w:rPr>
          <w:rFonts w:eastAsia="Nunito" w:cs="Nunito"/>
          <w:b/>
          <w:szCs w:val="26"/>
        </w:rPr>
        <w:t>Problème</w:t>
      </w:r>
      <w:r w:rsidR="00437E81" w:rsidRPr="00F14078">
        <w:rPr>
          <w:rFonts w:eastAsia="Nunito" w:cs="Nunito"/>
          <w:b/>
          <w:szCs w:val="26"/>
        </w:rPr>
        <w:t xml:space="preserve"> </w:t>
      </w:r>
      <w:r w:rsidR="00E5205A" w:rsidRPr="00F14078">
        <w:rPr>
          <w:rFonts w:eastAsia="Nunito" w:cs="Nunito"/>
          <w:b/>
          <w:szCs w:val="26"/>
        </w:rPr>
        <w:t xml:space="preserve">: </w:t>
      </w:r>
      <w:r w:rsidRPr="00F14078">
        <w:rPr>
          <w:rFonts w:eastAsia="Nunito" w:cs="Nunito"/>
          <w:szCs w:val="26"/>
        </w:rPr>
        <w:t>Résolution</w:t>
      </w:r>
      <w:r w:rsidR="00E5205A" w:rsidRPr="00F14078">
        <w:rPr>
          <w:rFonts w:eastAsia="Nunito" w:cs="Nunito"/>
          <w:szCs w:val="26"/>
        </w:rPr>
        <w:t xml:space="preserve"> de l’</w:t>
      </w:r>
      <w:r w:rsidRPr="00F14078">
        <w:rPr>
          <w:rFonts w:eastAsia="Nunito" w:cs="Nunito"/>
          <w:szCs w:val="26"/>
        </w:rPr>
        <w:t>équation</w:t>
      </w:r>
      <w:r w:rsidR="00E5205A" w:rsidRPr="00F14078">
        <w:rPr>
          <w:rFonts w:eastAsia="Nunito" w:cs="Nunito"/>
          <w:szCs w:val="26"/>
        </w:rPr>
        <w:t xml:space="preserve"> </w:t>
      </w:r>
      <m:oMath>
        <m:r>
          <w:rPr>
            <w:rFonts w:ascii="Cambria Math" w:eastAsia="Nunito" w:hAnsi="Cambria Math" w:cs="Nunito"/>
            <w:szCs w:val="26"/>
          </w:rPr>
          <m:t>-</m:t>
        </m:r>
        <m:r>
          <w:rPr>
            <w:rFonts w:ascii="Cambria Math" w:eastAsia="Nunito" w:hAnsi="Cambria Math" w:cs="Nunito"/>
            <w:szCs w:val="26"/>
          </w:rPr>
          <m:t>u</m:t>
        </m:r>
        <m:sSup>
          <m:sSupPr>
            <m:ctrlPr>
              <w:rPr>
                <w:rFonts w:ascii="Cambria Math" w:eastAsia="Nunito" w:hAnsi="Cambria Math" w:cs="Nunito"/>
                <w:szCs w:val="26"/>
              </w:rPr>
            </m:ctrlPr>
          </m:sSupPr>
          <m:e>
            <m:r>
              <w:rPr>
                <w:rFonts w:ascii="Cambria Math" w:eastAsia="Nunito" w:hAnsi="Cambria Math" w:cs="Nunito"/>
                <w:szCs w:val="26"/>
              </w:rPr>
              <m:t>'' =</m:t>
            </m:r>
            <m:r>
              <w:rPr>
                <w:rFonts w:ascii="Cambria Math" w:eastAsia="Nunito" w:hAnsi="Cambria Math" w:cs="Nunito"/>
                <w:szCs w:val="26"/>
              </w:rPr>
              <m:t>f</m:t>
            </m:r>
          </m:e>
          <m:sup/>
        </m:sSup>
      </m:oMath>
      <w:r w:rsidR="00E5205A" w:rsidRPr="00F14078">
        <w:rPr>
          <w:rFonts w:eastAsia="Nunito" w:cs="Nunito"/>
          <w:szCs w:val="26"/>
        </w:rPr>
        <w:t xml:space="preserve"> sur </w:t>
      </w:r>
      <m:oMath>
        <m:d>
          <m:dPr>
            <m:begChr m:val="["/>
            <m:endChr m:val="]"/>
            <m:ctrlPr>
              <w:rPr>
                <w:rFonts w:ascii="Cambria Math" w:eastAsia="Nunito" w:hAnsi="Cambria Math" w:cs="Nunito"/>
                <w:szCs w:val="26"/>
              </w:rPr>
            </m:ctrlPr>
          </m:dPr>
          <m:e>
            <m:r>
              <w:rPr>
                <w:rFonts w:ascii="Cambria Math" w:eastAsia="Nunito" w:hAnsi="Cambria Math" w:cs="Nunito"/>
                <w:szCs w:val="26"/>
              </w:rPr>
              <m:t>0, 1</m:t>
            </m:r>
          </m:e>
        </m:d>
      </m:oMath>
      <w:r w:rsidR="00E5205A" w:rsidRPr="00F14078">
        <w:rPr>
          <w:rFonts w:eastAsia="Nunito" w:cs="Nunito"/>
          <w:szCs w:val="26"/>
        </w:rPr>
        <w:t xml:space="preserve">avec </w:t>
      </w:r>
      <m:oMath>
        <m:r>
          <w:rPr>
            <w:rFonts w:ascii="Cambria Math" w:eastAsia="Nunito" w:hAnsi="Cambria Math" w:cs="Nunito"/>
            <w:szCs w:val="26"/>
          </w:rPr>
          <m:t>f</m:t>
        </m:r>
        <m:r>
          <w:rPr>
            <w:rFonts w:ascii="Cambria Math" w:eastAsia="Nunito" w:hAnsi="Cambria Math" w:cs="Nunito"/>
            <w:szCs w:val="26"/>
          </w:rPr>
          <m:t xml:space="preserve"> </m:t>
        </m:r>
        <m:r>
          <w:rPr>
            <w:rFonts w:ascii="Cambria Math" w:eastAsia="Nunito" w:hAnsi="Cambria Math" w:cs="Nunito"/>
            <w:szCs w:val="26"/>
          </w:rPr>
          <m:t>de</m:t>
        </m:r>
        <m:r>
          <w:rPr>
            <w:rFonts w:ascii="Cambria Math" w:eastAsia="Nunito" w:hAnsi="Cambria Math" w:cs="Nunito"/>
            <w:szCs w:val="26"/>
          </w:rPr>
          <m:t xml:space="preserve"> </m:t>
        </m:r>
        <m:r>
          <w:rPr>
            <w:rFonts w:ascii="Cambria Math" w:eastAsia="Nunito" w:hAnsi="Cambria Math" w:cs="Nunito"/>
            <w:szCs w:val="26"/>
          </w:rPr>
          <m:t>Classe</m:t>
        </m:r>
        <m:r>
          <w:rPr>
            <w:rFonts w:ascii="Cambria Math" w:eastAsia="Nunito" w:hAnsi="Cambria Math" w:cs="Nunito"/>
            <w:szCs w:val="26"/>
          </w:rPr>
          <m:t xml:space="preserve"> </m:t>
        </m:r>
        <m:sSup>
          <m:sSupPr>
            <m:ctrlPr>
              <w:rPr>
                <w:rFonts w:ascii="Cambria Math" w:eastAsia="Nunito" w:hAnsi="Cambria Math" w:cs="Nunito"/>
                <w:szCs w:val="26"/>
              </w:rPr>
            </m:ctrlPr>
          </m:sSupPr>
          <m:e>
            <m:r>
              <w:rPr>
                <w:rFonts w:ascii="Cambria Math" w:eastAsia="Nunito" w:hAnsi="Cambria Math" w:cs="Nunito"/>
                <w:szCs w:val="26"/>
              </w:rPr>
              <m:t>C</m:t>
            </m:r>
          </m:e>
          <m:sup>
            <m:r>
              <w:rPr>
                <w:rFonts w:ascii="Cambria Math" w:eastAsia="Nunito" w:hAnsi="Cambria Math" w:cs="Nunito"/>
                <w:szCs w:val="26"/>
              </w:rPr>
              <m:t>2</m:t>
            </m:r>
          </m:sup>
        </m:sSup>
        <m:r>
          <w:rPr>
            <w:rFonts w:ascii="Cambria Math" w:eastAsia="Nunito" w:hAnsi="Cambria Math" w:cs="Nunito"/>
            <w:szCs w:val="26"/>
          </w:rPr>
          <m:t xml:space="preserve"> </m:t>
        </m:r>
        <m:r>
          <w:rPr>
            <w:rFonts w:ascii="Cambria Math" w:eastAsia="Nunito" w:hAnsi="Cambria Math" w:cs="Nunito"/>
            <w:szCs w:val="26"/>
          </w:rPr>
          <m:t>sur</m:t>
        </m:r>
        <m:r>
          <w:rPr>
            <w:rFonts w:ascii="Cambria Math" w:eastAsia="Nunito" w:hAnsi="Cambria Math" w:cs="Nunito"/>
            <w:szCs w:val="26"/>
          </w:rPr>
          <m:t xml:space="preserve"> ]0,1[, </m:t>
        </m:r>
        <m:r>
          <w:rPr>
            <w:rFonts w:ascii="Cambria Math" w:eastAsia="Nunito" w:hAnsi="Cambria Math" w:cs="Nunito"/>
            <w:szCs w:val="26"/>
          </w:rPr>
          <m:t>f</m:t>
        </m:r>
        <m:r>
          <w:rPr>
            <w:rFonts w:ascii="Cambria Math" w:eastAsia="Nunito" w:hAnsi="Cambria Math" w:cs="Nunito"/>
            <w:szCs w:val="26"/>
          </w:rPr>
          <m:t>(0)=</m:t>
        </m:r>
        <m:r>
          <w:rPr>
            <w:rFonts w:ascii="Cambria Math" w:eastAsia="Nunito" w:hAnsi="Cambria Math" w:cs="Nunito"/>
            <w:szCs w:val="26"/>
          </w:rPr>
          <m:t>a</m:t>
        </m:r>
        <m:r>
          <w:rPr>
            <w:rFonts w:ascii="Cambria Math" w:eastAsia="Nunito" w:hAnsi="Cambria Math" w:cs="Nunito"/>
            <w:szCs w:val="26"/>
          </w:rPr>
          <m:t xml:space="preserve">, </m:t>
        </m:r>
        <m:r>
          <w:rPr>
            <w:rFonts w:ascii="Cambria Math" w:eastAsia="Nunito" w:hAnsi="Cambria Math" w:cs="Nunito"/>
            <w:szCs w:val="26"/>
          </w:rPr>
          <m:t>f</m:t>
        </m:r>
        <m:r>
          <w:rPr>
            <w:rFonts w:ascii="Cambria Math" w:eastAsia="Nunito" w:hAnsi="Cambria Math" w:cs="Nunito"/>
            <w:szCs w:val="26"/>
          </w:rPr>
          <m:t xml:space="preserve">(1)= </m:t>
        </m:r>
        <m:r>
          <w:rPr>
            <w:rFonts w:ascii="Cambria Math" w:eastAsia="Nunito" w:hAnsi="Cambria Math" w:cs="Nunito"/>
            <w:szCs w:val="26"/>
          </w:rPr>
          <m:t>b</m:t>
        </m:r>
      </m:oMath>
      <w:r w:rsidR="00E5205A" w:rsidRPr="00F14078">
        <w:rPr>
          <w:rFonts w:eastAsia="Nunito" w:cs="Nunito"/>
          <w:szCs w:val="26"/>
        </w:rPr>
        <w:t xml:space="preserve"> et test de ses solutions.</w:t>
      </w:r>
    </w:p>
    <w:p w14:paraId="2746290E" w14:textId="77777777" w:rsidR="00CA46D8" w:rsidRPr="00F14078" w:rsidRDefault="00CA46D8">
      <w:pPr>
        <w:rPr>
          <w:rFonts w:eastAsia="Nunito" w:cs="Nunito"/>
          <w:b/>
          <w:szCs w:val="26"/>
        </w:rPr>
      </w:pPr>
    </w:p>
    <w:p w14:paraId="49A1BF59" w14:textId="74DD4DC0" w:rsidR="00CA46D8" w:rsidRPr="00F14078" w:rsidRDefault="00E5205A">
      <w:pPr>
        <w:rPr>
          <w:rFonts w:eastAsia="Nunito" w:cs="Nunito"/>
          <w:szCs w:val="26"/>
        </w:rPr>
      </w:pPr>
      <w:r w:rsidRPr="00F14078">
        <w:rPr>
          <w:rFonts w:eastAsia="Nunito" w:cs="Nunito"/>
          <w:b/>
          <w:szCs w:val="26"/>
        </w:rPr>
        <w:t>Fonction à Tester :</w:t>
      </w:r>
      <w:r w:rsidRPr="00F14078">
        <w:rPr>
          <w:rFonts w:eastAsia="Nunito" w:cs="Nunito"/>
          <w:szCs w:val="26"/>
        </w:rPr>
        <w:t xml:space="preserve"> la fonction </w:t>
      </w:r>
      <w:r w:rsidR="00437E81" w:rsidRPr="00F14078">
        <w:rPr>
          <w:rFonts w:eastAsia="Nunito" w:cs="Nunito"/>
          <w:szCs w:val="26"/>
        </w:rPr>
        <w:t>resolve (</w:t>
      </w:r>
      <w:r w:rsidRPr="00F14078">
        <w:rPr>
          <w:rFonts w:eastAsia="Nunito" w:cs="Nunito"/>
          <w:szCs w:val="26"/>
        </w:rPr>
        <w:t xml:space="preserve">String fonction, double a, double b, int n) qui permet de déterminer les solutions de l'équation différentielle : </w:t>
      </w:r>
      <m:oMath>
        <m:r>
          <w:rPr>
            <w:rFonts w:ascii="Cambria Math" w:eastAsia="Nunito" w:hAnsi="Cambria Math" w:cs="Nunito"/>
            <w:szCs w:val="26"/>
          </w:rPr>
          <m:t>-</m:t>
        </m:r>
        <m:r>
          <w:rPr>
            <w:rFonts w:ascii="Cambria Math" w:eastAsia="Nunito" w:hAnsi="Cambria Math" w:cs="Nunito"/>
            <w:szCs w:val="26"/>
          </w:rPr>
          <m:t>u</m:t>
        </m:r>
        <m:sSup>
          <m:sSupPr>
            <m:ctrlPr>
              <w:rPr>
                <w:rFonts w:ascii="Cambria Math" w:eastAsia="Nunito" w:hAnsi="Cambria Math" w:cs="Nunito"/>
                <w:szCs w:val="26"/>
              </w:rPr>
            </m:ctrlPr>
          </m:sSupPr>
          <m:e>
            <m:r>
              <w:rPr>
                <w:rFonts w:ascii="Cambria Math" w:eastAsia="Nunito" w:hAnsi="Cambria Math" w:cs="Nunito"/>
                <w:szCs w:val="26"/>
              </w:rPr>
              <m:t>'' =</m:t>
            </m:r>
            <m:r>
              <w:rPr>
                <w:rFonts w:ascii="Cambria Math" w:eastAsia="Nunito" w:hAnsi="Cambria Math" w:cs="Nunito"/>
                <w:szCs w:val="26"/>
              </w:rPr>
              <m:t>f</m:t>
            </m:r>
          </m:e>
          <m:sup/>
        </m:sSup>
      </m:oMath>
    </w:p>
    <w:p w14:paraId="5D369B30" w14:textId="77777777" w:rsidR="00CA46D8" w:rsidRPr="00F14078" w:rsidRDefault="00CA46D8">
      <w:pPr>
        <w:rPr>
          <w:rFonts w:eastAsia="Nunito" w:cs="Nunito"/>
          <w:szCs w:val="26"/>
        </w:rPr>
      </w:pPr>
    </w:p>
    <w:p w14:paraId="12EC62D2" w14:textId="77777777" w:rsidR="00CA46D8" w:rsidRPr="00F14078" w:rsidRDefault="00E5205A">
      <w:pPr>
        <w:rPr>
          <w:rFonts w:eastAsia="Nunito" w:cs="Nunito"/>
          <w:szCs w:val="26"/>
        </w:rPr>
      </w:pPr>
      <w:r w:rsidRPr="00F14078">
        <w:rPr>
          <w:rFonts w:eastAsia="Nunito" w:cs="Nunito"/>
          <w:b/>
          <w:szCs w:val="26"/>
        </w:rPr>
        <w:t>Donné</w:t>
      </w:r>
      <w:r w:rsidRPr="00F14078">
        <w:rPr>
          <w:rFonts w:eastAsia="Nunito" w:cs="Nunito"/>
          <w:b/>
          <w:szCs w:val="26"/>
        </w:rPr>
        <w:t xml:space="preserve">e d’entrée : </w:t>
      </w:r>
      <w:r w:rsidRPr="00F14078">
        <w:rPr>
          <w:rFonts w:eastAsia="Nunito" w:cs="Nunito"/>
          <w:szCs w:val="26"/>
        </w:rPr>
        <w:t xml:space="preserve">Les données d’entrée sont “fonction” qui représente la fonction </w:t>
      </w:r>
      <m:oMath>
        <m:r>
          <w:rPr>
            <w:rFonts w:ascii="Cambria Math" w:eastAsia="Nunito" w:hAnsi="Cambria Math" w:cs="Nunito"/>
            <w:szCs w:val="26"/>
          </w:rPr>
          <m:t>f</m:t>
        </m:r>
      </m:oMath>
      <w:r w:rsidRPr="00F14078">
        <w:rPr>
          <w:rFonts w:eastAsia="Nunito" w:cs="Nunito"/>
          <w:szCs w:val="26"/>
        </w:rPr>
        <w:t xml:space="preserve"> (écrite dans un formalisme que nous décodons afin d’en extraire les valeurs en différents points, </w:t>
      </w:r>
      <m:oMath>
        <m:r>
          <w:rPr>
            <w:rFonts w:ascii="Cambria Math" w:eastAsia="Nunito" w:hAnsi="Cambria Math" w:cs="Nunito"/>
            <w:szCs w:val="26"/>
          </w:rPr>
          <m:t>a</m:t>
        </m:r>
      </m:oMath>
      <w:r w:rsidRPr="00F14078">
        <w:rPr>
          <w:rFonts w:eastAsia="Nunito" w:cs="Nunito"/>
          <w:szCs w:val="26"/>
        </w:rPr>
        <w:t xml:space="preserve">et </w:t>
      </w:r>
      <m:oMath>
        <m:r>
          <w:rPr>
            <w:rFonts w:ascii="Cambria Math" w:eastAsia="Nunito" w:hAnsi="Cambria Math" w:cs="Nunito"/>
            <w:szCs w:val="26"/>
          </w:rPr>
          <m:t>b</m:t>
        </m:r>
      </m:oMath>
      <w:r w:rsidRPr="00F14078">
        <w:rPr>
          <w:rFonts w:eastAsia="Nunito" w:cs="Nunito"/>
          <w:szCs w:val="26"/>
        </w:rPr>
        <w:t xml:space="preserve"> qui valent respectivement </w:t>
      </w:r>
      <m:oMath>
        <m:r>
          <w:rPr>
            <w:rFonts w:ascii="Cambria Math" w:eastAsia="Nunito" w:hAnsi="Cambria Math" w:cs="Nunito"/>
            <w:szCs w:val="26"/>
          </w:rPr>
          <m:t>f</m:t>
        </m:r>
        <m:r>
          <w:rPr>
            <w:rFonts w:ascii="Cambria Math" w:eastAsia="Nunito" w:hAnsi="Cambria Math" w:cs="Nunito"/>
            <w:szCs w:val="26"/>
          </w:rPr>
          <m:t>(</m:t>
        </m:r>
        <m:r>
          <w:rPr>
            <w:rFonts w:ascii="Cambria Math" w:eastAsia="Nunito" w:hAnsi="Cambria Math" w:cs="Nunito"/>
            <w:szCs w:val="26"/>
          </w:rPr>
          <m:t>a</m:t>
        </m:r>
        <m:r>
          <w:rPr>
            <w:rFonts w:ascii="Cambria Math" w:eastAsia="Nunito" w:hAnsi="Cambria Math" w:cs="Nunito"/>
            <w:szCs w:val="26"/>
          </w:rPr>
          <m:t xml:space="preserve">) </m:t>
        </m:r>
        <m:r>
          <w:rPr>
            <w:rFonts w:ascii="Cambria Math" w:eastAsia="Nunito" w:hAnsi="Cambria Math" w:cs="Nunito"/>
            <w:szCs w:val="26"/>
          </w:rPr>
          <m:t>et</m:t>
        </m:r>
        <m:r>
          <w:rPr>
            <w:rFonts w:ascii="Cambria Math" w:eastAsia="Nunito" w:hAnsi="Cambria Math" w:cs="Nunito"/>
            <w:szCs w:val="26"/>
          </w:rPr>
          <m:t xml:space="preserve"> </m:t>
        </m:r>
        <m:r>
          <w:rPr>
            <w:rFonts w:ascii="Cambria Math" w:eastAsia="Nunito" w:hAnsi="Cambria Math" w:cs="Nunito"/>
            <w:szCs w:val="26"/>
          </w:rPr>
          <m:t>f</m:t>
        </m:r>
        <m:r>
          <w:rPr>
            <w:rFonts w:ascii="Cambria Math" w:eastAsia="Nunito" w:hAnsi="Cambria Math" w:cs="Nunito"/>
            <w:szCs w:val="26"/>
          </w:rPr>
          <m:t>(</m:t>
        </m:r>
        <m:r>
          <w:rPr>
            <w:rFonts w:ascii="Cambria Math" w:eastAsia="Nunito" w:hAnsi="Cambria Math" w:cs="Nunito"/>
            <w:szCs w:val="26"/>
          </w:rPr>
          <m:t>b</m:t>
        </m:r>
        <m:r>
          <w:rPr>
            <w:rFonts w:ascii="Cambria Math" w:eastAsia="Nunito" w:hAnsi="Cambria Math" w:cs="Nunito"/>
            <w:szCs w:val="26"/>
          </w:rPr>
          <m:t>)</m:t>
        </m:r>
      </m:oMath>
      <w:r w:rsidRPr="00F14078">
        <w:rPr>
          <w:rFonts w:eastAsia="Nunito" w:cs="Nunito"/>
          <w:szCs w:val="26"/>
        </w:rPr>
        <w:t xml:space="preserve"> et </w:t>
      </w:r>
      <m:oMath>
        <m:r>
          <w:rPr>
            <w:rFonts w:ascii="Cambria Math" w:eastAsia="Nunito" w:hAnsi="Cambria Math" w:cs="Nunito"/>
            <w:szCs w:val="26"/>
          </w:rPr>
          <m:t>n</m:t>
        </m:r>
      </m:oMath>
      <w:r w:rsidRPr="00F14078">
        <w:rPr>
          <w:rFonts w:eastAsia="Nunito" w:cs="Nunito"/>
          <w:szCs w:val="26"/>
        </w:rPr>
        <w:t xml:space="preserve"> qui représente la taille du maillage (et implique qu’on a </w:t>
      </w:r>
      <m:oMath>
        <m:r>
          <w:rPr>
            <w:rFonts w:ascii="Cambria Math" w:eastAsia="Nunito" w:hAnsi="Cambria Math" w:cs="Nunito"/>
            <w:szCs w:val="26"/>
          </w:rPr>
          <m:t>n</m:t>
        </m:r>
        <m:r>
          <w:rPr>
            <w:rFonts w:ascii="Cambria Math" w:eastAsia="Nunito" w:hAnsi="Cambria Math" w:cs="Nunito"/>
            <w:szCs w:val="26"/>
          </w:rPr>
          <m:t>+1</m:t>
        </m:r>
      </m:oMath>
      <w:r w:rsidRPr="00F14078">
        <w:rPr>
          <w:rFonts w:eastAsia="Nunito" w:cs="Nunito"/>
          <w:szCs w:val="26"/>
        </w:rPr>
        <w:t>points)</w:t>
      </w:r>
    </w:p>
    <w:p w14:paraId="1197D8BA" w14:textId="77777777" w:rsidR="00CA46D8" w:rsidRPr="00F14078" w:rsidRDefault="00E5205A">
      <w:pPr>
        <w:numPr>
          <w:ilvl w:val="0"/>
          <w:numId w:val="8"/>
        </w:numPr>
        <w:rPr>
          <w:rFonts w:eastAsia="Nunito" w:cs="Nunito"/>
          <w:szCs w:val="26"/>
        </w:rPr>
      </w:pPr>
      <w:r w:rsidRPr="00F14078">
        <w:rPr>
          <w:rFonts w:eastAsia="Nunito" w:cs="Nunito"/>
          <w:b/>
          <w:szCs w:val="26"/>
        </w:rPr>
        <w:t xml:space="preserve">Nombre de cas testés : </w:t>
      </w:r>
      <w:r w:rsidRPr="00F14078">
        <w:rPr>
          <w:rFonts w:eastAsia="Nunito" w:cs="Nunito"/>
          <w:szCs w:val="26"/>
        </w:rPr>
        <w:t xml:space="preserve">Dans le cadre de la résolution des équations différentielles par différence finie, l’on distingue </w:t>
      </w:r>
      <w:r w:rsidRPr="00F14078">
        <w:rPr>
          <w:rFonts w:eastAsia="Nunito" w:cs="Nunito"/>
          <w:b/>
          <w:szCs w:val="26"/>
        </w:rPr>
        <w:t>deux</w:t>
      </w:r>
      <w:r w:rsidRPr="00F14078">
        <w:rPr>
          <w:rFonts w:eastAsia="Nunito" w:cs="Nunito"/>
          <w:szCs w:val="26"/>
        </w:rPr>
        <w:t xml:space="preserve"> principaux cas de test : les fonctions polynômes de degré i</w:t>
      </w:r>
      <w:r w:rsidRPr="00F14078">
        <w:rPr>
          <w:rFonts w:eastAsia="Nunito" w:cs="Nunito"/>
          <w:szCs w:val="26"/>
        </w:rPr>
        <w:t xml:space="preserve">nférieur ou égal à 2 et toutes les autres fonctions de classe </w:t>
      </w:r>
      <m:oMath>
        <m:sSup>
          <m:sSupPr>
            <m:ctrlPr>
              <w:rPr>
                <w:rFonts w:ascii="Cambria Math" w:eastAsia="Nunito" w:hAnsi="Cambria Math" w:cs="Nunito"/>
                <w:szCs w:val="26"/>
              </w:rPr>
            </m:ctrlPr>
          </m:sSupPr>
          <m:e>
            <m:r>
              <w:rPr>
                <w:rFonts w:ascii="Cambria Math" w:eastAsia="Nunito" w:hAnsi="Cambria Math" w:cs="Nunito"/>
                <w:szCs w:val="26"/>
              </w:rPr>
              <m:t>C</m:t>
            </m:r>
          </m:e>
          <m:sup>
            <m:r>
              <w:rPr>
                <w:rFonts w:ascii="Cambria Math" w:eastAsia="Nunito" w:hAnsi="Cambria Math" w:cs="Nunito"/>
                <w:szCs w:val="26"/>
              </w:rPr>
              <m:t>2</m:t>
            </m:r>
          </m:sup>
        </m:sSup>
      </m:oMath>
      <w:r w:rsidRPr="00F14078">
        <w:rPr>
          <w:rFonts w:eastAsia="Nunito" w:cs="Nunito"/>
          <w:szCs w:val="26"/>
        </w:rPr>
        <w:t>(en dehors des polynômes de degré inférieur ou égal à 2. Afin de s’assurer de l’efficacité de la fonction Solver, nous avons généré 28 fonctions à tester (15 et 12 respectivement). Pour intro</w:t>
      </w:r>
      <w:r w:rsidRPr="00F14078">
        <w:rPr>
          <w:rFonts w:eastAsia="Nunito" w:cs="Nunito"/>
          <w:szCs w:val="26"/>
        </w:rPr>
        <w:t xml:space="preserve">duire ces fonctions dans le programme, nous avons utilisé une méthode (Java) permettant de </w:t>
      </w:r>
      <w:r w:rsidRPr="00F14078">
        <w:rPr>
          <w:rFonts w:eastAsia="Nunito" w:cs="Nunito"/>
          <w:szCs w:val="26"/>
        </w:rPr>
        <w:lastRenderedPageBreak/>
        <w:t>générer des fonctions en lisant une chaîne de caractère dont le formatage a été au préalable définit.</w:t>
      </w:r>
    </w:p>
    <w:p w14:paraId="09620129" w14:textId="77777777" w:rsidR="00CA46D8" w:rsidRPr="00F14078" w:rsidRDefault="00CA46D8">
      <w:pPr>
        <w:rPr>
          <w:rFonts w:eastAsia="Nunito" w:cs="Nunito"/>
          <w:szCs w:val="26"/>
        </w:rPr>
      </w:pPr>
    </w:p>
    <w:p w14:paraId="0FD32E1B" w14:textId="77777777" w:rsidR="00CA46D8" w:rsidRPr="00F14078" w:rsidRDefault="00CA46D8">
      <w:pPr>
        <w:rPr>
          <w:rFonts w:eastAsia="Nunito" w:cs="Nunito"/>
          <w:szCs w:val="26"/>
        </w:rPr>
      </w:pPr>
    </w:p>
    <w:p w14:paraId="339C7BBB" w14:textId="77777777" w:rsidR="00CA46D8" w:rsidRPr="00F14078" w:rsidRDefault="00E5205A">
      <w:pPr>
        <w:rPr>
          <w:rFonts w:eastAsia="Nunito" w:cs="Nunito"/>
          <w:szCs w:val="26"/>
        </w:rPr>
      </w:pPr>
      <w:r w:rsidRPr="00F14078">
        <w:rPr>
          <w:rFonts w:eastAsia="Nunito" w:cs="Nunito"/>
          <w:b/>
          <w:szCs w:val="26"/>
        </w:rPr>
        <w:t xml:space="preserve">Méthode de Résolution : </w:t>
      </w:r>
      <w:r w:rsidRPr="00F14078">
        <w:rPr>
          <w:rFonts w:eastAsia="Nunito" w:cs="Nunito"/>
          <w:szCs w:val="26"/>
        </w:rPr>
        <w:t xml:space="preserve">la méthode que nous utiliserons pour </w:t>
      </w:r>
      <w:r w:rsidRPr="00F14078">
        <w:rPr>
          <w:rFonts w:eastAsia="Nunito" w:cs="Nunito"/>
          <w:szCs w:val="26"/>
        </w:rPr>
        <w:t>résoudre le système matriciel ici est la méthode de Gauss-Seidel qui est une méthode itérative.</w:t>
      </w:r>
    </w:p>
    <w:p w14:paraId="15437813" w14:textId="77777777" w:rsidR="00CA46D8" w:rsidRPr="00F14078" w:rsidRDefault="00CA46D8">
      <w:pPr>
        <w:rPr>
          <w:rFonts w:eastAsia="Nunito" w:cs="Nunito"/>
          <w:szCs w:val="26"/>
        </w:rPr>
      </w:pPr>
    </w:p>
    <w:p w14:paraId="58621AC9" w14:textId="03D95FDB" w:rsidR="00CA46D8" w:rsidRPr="00F14078" w:rsidRDefault="00E5205A">
      <w:pPr>
        <w:rPr>
          <w:rFonts w:eastAsia="Nunito" w:cs="Nunito"/>
          <w:szCs w:val="26"/>
        </w:rPr>
      </w:pPr>
      <w:r w:rsidRPr="00F14078">
        <w:rPr>
          <w:rFonts w:eastAsia="Nunito" w:cs="Nunito"/>
          <w:b/>
          <w:szCs w:val="26"/>
        </w:rPr>
        <w:t>Fonction de Tests :</w:t>
      </w:r>
      <w:r w:rsidRPr="00F14078">
        <w:rPr>
          <w:rFonts w:eastAsia="Nunito" w:cs="Nunito"/>
          <w:szCs w:val="26"/>
        </w:rPr>
        <w:t xml:space="preserve"> nous avons utilisé deux fonctions de tests</w:t>
      </w:r>
      <w:r w:rsidR="00437E81" w:rsidRPr="00F14078">
        <w:rPr>
          <w:rFonts w:eastAsia="Nunito" w:cs="Nunito"/>
          <w:szCs w:val="26"/>
        </w:rPr>
        <w:t xml:space="preserve"> </w:t>
      </w:r>
      <w:r w:rsidRPr="00F14078">
        <w:rPr>
          <w:rFonts w:eastAsia="Nunito" w:cs="Nunito"/>
          <w:szCs w:val="26"/>
        </w:rPr>
        <w:t>:</w:t>
      </w:r>
    </w:p>
    <w:p w14:paraId="46AA7F77" w14:textId="77777777" w:rsidR="00CA46D8" w:rsidRPr="00F14078" w:rsidRDefault="00E5205A">
      <w:pPr>
        <w:numPr>
          <w:ilvl w:val="0"/>
          <w:numId w:val="4"/>
        </w:numPr>
        <w:rPr>
          <w:rFonts w:eastAsia="Nunito" w:cs="Nunito"/>
          <w:szCs w:val="26"/>
        </w:rPr>
      </w:pPr>
      <w:proofErr w:type="gramStart"/>
      <w:r w:rsidRPr="00F14078">
        <w:rPr>
          <w:rFonts w:eastAsia="Nunito" w:cs="Nunito"/>
          <w:szCs w:val="26"/>
        </w:rPr>
        <w:t>l’erreur</w:t>
      </w:r>
      <w:proofErr w:type="gramEnd"/>
      <w:r w:rsidRPr="00F14078">
        <w:rPr>
          <w:rFonts w:eastAsia="Nunito" w:cs="Nunito"/>
          <w:szCs w:val="26"/>
        </w:rPr>
        <w:t xml:space="preserve"> relative basée sur la norme Infinie: elle est utilisée faisant la différence relative entre la norme infinie de la solution réelle et de la solution. Elle a été utilisée pour tester les cas où f est une fonction polynôme de degré inférieur ou égal</w:t>
      </w:r>
      <w:r w:rsidRPr="00F14078">
        <w:rPr>
          <w:rFonts w:eastAsia="Nunito" w:cs="Nunito"/>
          <w:szCs w:val="26"/>
        </w:rPr>
        <w:t xml:space="preserve"> à 2. Un cas de test est réussi pour un polynôme de degré inférieur ou égal à 2 lorsque l’erreur relative pour ce cas est inférieure à </w:t>
      </w:r>
      <m:oMath>
        <m:r>
          <w:rPr>
            <w:rFonts w:ascii="Cambria Math" w:eastAsia="Nunito" w:hAnsi="Cambria Math" w:cs="Nunito"/>
            <w:szCs w:val="26"/>
          </w:rPr>
          <m:t>1</m:t>
        </m:r>
        <m:sSup>
          <m:sSupPr>
            <m:ctrlPr>
              <w:rPr>
                <w:rFonts w:ascii="Cambria Math" w:eastAsia="Nunito" w:hAnsi="Cambria Math" w:cs="Nunito"/>
                <w:szCs w:val="26"/>
              </w:rPr>
            </m:ctrlPr>
          </m:sSupPr>
          <m:e>
            <m:r>
              <w:rPr>
                <w:rFonts w:ascii="Cambria Math" w:eastAsia="Nunito" w:hAnsi="Cambria Math" w:cs="Nunito"/>
                <w:szCs w:val="26"/>
              </w:rPr>
              <m:t>0</m:t>
            </m:r>
          </m:e>
          <m:sup>
            <m:r>
              <w:rPr>
                <w:rFonts w:ascii="Cambria Math" w:eastAsia="Nunito" w:hAnsi="Cambria Math" w:cs="Nunito"/>
                <w:szCs w:val="26"/>
              </w:rPr>
              <m:t>-</m:t>
            </m:r>
            <m:r>
              <w:rPr>
                <w:rFonts w:ascii="Cambria Math" w:eastAsia="Nunito" w:hAnsi="Cambria Math" w:cs="Nunito"/>
                <w:szCs w:val="26"/>
              </w:rPr>
              <m:t>10</m:t>
            </m:r>
          </m:sup>
        </m:sSup>
      </m:oMath>
      <w:r w:rsidRPr="00F14078">
        <w:rPr>
          <w:rFonts w:eastAsia="Nunito" w:cs="Nunito"/>
          <w:szCs w:val="26"/>
        </w:rPr>
        <w:t>.</w:t>
      </w:r>
    </w:p>
    <w:p w14:paraId="15E8C808" w14:textId="77777777" w:rsidR="00CA46D8" w:rsidRPr="00F14078" w:rsidRDefault="00E5205A">
      <w:pPr>
        <w:numPr>
          <w:ilvl w:val="0"/>
          <w:numId w:val="4"/>
        </w:numPr>
        <w:rPr>
          <w:rFonts w:eastAsia="Nunito" w:cs="Nunito"/>
          <w:szCs w:val="26"/>
        </w:rPr>
      </w:pPr>
      <w:proofErr w:type="gramStart"/>
      <w:r w:rsidRPr="00F14078">
        <w:rPr>
          <w:rFonts w:eastAsia="Nunito" w:cs="Nunito"/>
          <w:szCs w:val="26"/>
        </w:rPr>
        <w:t>l’erreur</w:t>
      </w:r>
      <w:proofErr w:type="gramEnd"/>
      <w:r w:rsidRPr="00F14078">
        <w:rPr>
          <w:rFonts w:eastAsia="Nunito" w:cs="Nunito"/>
          <w:szCs w:val="26"/>
        </w:rPr>
        <w:t xml:space="preserve"> absolue basée sur la norme infinie: elle est utilisée uniquement pour tester le résultat de la fonction a</w:t>
      </w:r>
      <w:r w:rsidRPr="00F14078">
        <w:rPr>
          <w:rFonts w:eastAsia="Nunito" w:cs="Nunito"/>
          <w:szCs w:val="26"/>
        </w:rPr>
        <w:t>vec comme donnée d’entrée la fonction nulle.</w:t>
      </w:r>
    </w:p>
    <w:p w14:paraId="1E4E9F8B" w14:textId="0AB6048E" w:rsidR="00CA46D8" w:rsidRPr="00F14078" w:rsidRDefault="00E5205A">
      <w:pPr>
        <w:numPr>
          <w:ilvl w:val="0"/>
          <w:numId w:val="4"/>
        </w:numPr>
        <w:rPr>
          <w:rFonts w:eastAsia="Nunito" w:cs="Nunito"/>
          <w:szCs w:val="26"/>
        </w:rPr>
      </w:pPr>
      <w:proofErr w:type="gramStart"/>
      <w:r w:rsidRPr="00F14078">
        <w:rPr>
          <w:rFonts w:eastAsia="Nunito" w:cs="Nunito"/>
          <w:szCs w:val="26"/>
        </w:rPr>
        <w:t>convMail</w:t>
      </w:r>
      <w:proofErr w:type="gramEnd"/>
      <w:r w:rsidR="00437E81" w:rsidRPr="00F14078">
        <w:rPr>
          <w:rFonts w:eastAsia="Nunito" w:cs="Nunito"/>
          <w:szCs w:val="26"/>
        </w:rPr>
        <w:t xml:space="preserve"> </w:t>
      </w:r>
      <w:r w:rsidRPr="00F14078">
        <w:rPr>
          <w:rFonts w:eastAsia="Nunito" w:cs="Nunito"/>
          <w:szCs w:val="26"/>
        </w:rPr>
        <w:t xml:space="preserve">: Cette fonction de test est utilisée pour les cas de fonctions de classe </w:t>
      </w:r>
      <m:oMath>
        <m:sSup>
          <m:sSupPr>
            <m:ctrlPr>
              <w:rPr>
                <w:rFonts w:ascii="Cambria Math" w:eastAsia="Nunito" w:hAnsi="Cambria Math" w:cs="Nunito"/>
                <w:szCs w:val="26"/>
              </w:rPr>
            </m:ctrlPr>
          </m:sSupPr>
          <m:e>
            <m:r>
              <w:rPr>
                <w:rFonts w:ascii="Cambria Math" w:eastAsia="Nunito" w:hAnsi="Cambria Math" w:cs="Nunito"/>
                <w:szCs w:val="26"/>
              </w:rPr>
              <m:t>C</m:t>
            </m:r>
          </m:e>
          <m:sup>
            <m:r>
              <w:rPr>
                <w:rFonts w:ascii="Cambria Math" w:eastAsia="Nunito" w:hAnsi="Cambria Math" w:cs="Nunito"/>
                <w:szCs w:val="26"/>
              </w:rPr>
              <m:t>2</m:t>
            </m:r>
          </m:sup>
        </m:sSup>
      </m:oMath>
      <w:r w:rsidRPr="00F14078">
        <w:rPr>
          <w:rFonts w:eastAsia="Nunito" w:cs="Nunito"/>
          <w:szCs w:val="26"/>
        </w:rPr>
        <w:t xml:space="preserve"> n’étant pas des polynômes de degré inférieurs ou égal à 2. C’est une fonction permettant de calculer l’ordre de convergence d</w:t>
      </w:r>
      <w:r w:rsidRPr="00F14078">
        <w:rPr>
          <w:rFonts w:eastAsia="Nunito" w:cs="Nunito"/>
          <w:szCs w:val="26"/>
        </w:rPr>
        <w:t xml:space="preserve">e la méthode pour une fonction (à partir de la formule : </w:t>
      </w:r>
      <m:oMath>
        <m:f>
          <m:fPr>
            <m:ctrlPr>
              <w:rPr>
                <w:rFonts w:ascii="Cambria Math" w:eastAsia="Nunito" w:hAnsi="Cambria Math" w:cs="Nunito"/>
                <w:szCs w:val="26"/>
              </w:rPr>
            </m:ctrlPr>
          </m:fPr>
          <m:num>
            <m:r>
              <w:rPr>
                <w:rFonts w:ascii="Cambria Math" w:eastAsia="Nunito" w:hAnsi="Cambria Math" w:cs="Nunito"/>
                <w:szCs w:val="26"/>
              </w:rPr>
              <m:t>log</m:t>
            </m:r>
            <m:r>
              <w:rPr>
                <w:rFonts w:ascii="Cambria Math" w:eastAsia="Nunito" w:hAnsi="Cambria Math" w:cs="Nunito"/>
                <w:szCs w:val="26"/>
              </w:rPr>
              <m:t>(</m:t>
            </m:r>
            <m:r>
              <w:rPr>
                <w:rFonts w:ascii="Cambria Math" w:eastAsia="Nunito" w:hAnsi="Cambria Math" w:cs="Nunito"/>
                <w:szCs w:val="26"/>
              </w:rPr>
              <m:t>err</m:t>
            </m:r>
            <m:r>
              <w:rPr>
                <w:rFonts w:ascii="Cambria Math" w:eastAsia="Nunito" w:hAnsi="Cambria Math" w:cs="Nunito"/>
                <w:szCs w:val="26"/>
              </w:rPr>
              <m:t xml:space="preserve">2)  -  </m:t>
            </m:r>
            <m:r>
              <w:rPr>
                <w:rFonts w:ascii="Cambria Math" w:eastAsia="Nunito" w:hAnsi="Cambria Math" w:cs="Nunito"/>
                <w:szCs w:val="26"/>
              </w:rPr>
              <m:t>log</m:t>
            </m:r>
            <m:r>
              <w:rPr>
                <w:rFonts w:ascii="Cambria Math" w:eastAsia="Nunito" w:hAnsi="Cambria Math" w:cs="Nunito"/>
                <w:szCs w:val="26"/>
              </w:rPr>
              <m:t>(</m:t>
            </m:r>
            <m:r>
              <w:rPr>
                <w:rFonts w:ascii="Cambria Math" w:eastAsia="Nunito" w:hAnsi="Cambria Math" w:cs="Nunito"/>
                <w:szCs w:val="26"/>
              </w:rPr>
              <m:t>err</m:t>
            </m:r>
            <m:r>
              <w:rPr>
                <w:rFonts w:ascii="Cambria Math" w:eastAsia="Nunito" w:hAnsi="Cambria Math" w:cs="Nunito"/>
                <w:szCs w:val="26"/>
              </w:rPr>
              <m:t>1)</m:t>
            </m:r>
          </m:num>
          <m:den>
            <m:r>
              <w:rPr>
                <w:rFonts w:ascii="Cambria Math" w:eastAsia="Nunito" w:hAnsi="Cambria Math" w:cs="Nunito"/>
                <w:szCs w:val="26"/>
              </w:rPr>
              <m:t>log</m:t>
            </m:r>
            <m:r>
              <w:rPr>
                <w:rFonts w:ascii="Cambria Math" w:eastAsia="Nunito" w:hAnsi="Cambria Math" w:cs="Nunito"/>
                <w:szCs w:val="26"/>
              </w:rPr>
              <m:t>(h</m:t>
            </m:r>
            <m:r>
              <w:rPr>
                <w:rFonts w:ascii="Cambria Math" w:eastAsia="Nunito" w:hAnsi="Cambria Math" w:cs="Nunito"/>
                <w:szCs w:val="26"/>
              </w:rPr>
              <m:t xml:space="preserve">2) - </m:t>
            </m:r>
            <m:r>
              <w:rPr>
                <w:rFonts w:ascii="Cambria Math" w:eastAsia="Nunito" w:hAnsi="Cambria Math" w:cs="Nunito"/>
                <w:szCs w:val="26"/>
              </w:rPr>
              <m:t>log</m:t>
            </m:r>
            <m:r>
              <w:rPr>
                <w:rFonts w:ascii="Cambria Math" w:eastAsia="Nunito" w:hAnsi="Cambria Math" w:cs="Nunito"/>
                <w:szCs w:val="26"/>
              </w:rPr>
              <m:t>(h</m:t>
            </m:r>
            <m:r>
              <w:rPr>
                <w:rFonts w:ascii="Cambria Math" w:eastAsia="Nunito" w:hAnsi="Cambria Math" w:cs="Nunito"/>
                <w:szCs w:val="26"/>
              </w:rPr>
              <m:t>1)</m:t>
            </m:r>
          </m:den>
        </m:f>
      </m:oMath>
      <w:r w:rsidRPr="00F14078">
        <w:rPr>
          <w:rFonts w:eastAsia="Nunito" w:cs="Nunito"/>
          <w:szCs w:val="26"/>
        </w:rPr>
        <w:t xml:space="preserve">). Le test est réussi par cette fonction si l’ordre de convergence est supérieur ou égal à </w:t>
      </w:r>
      <m:oMath>
        <m:r>
          <w:rPr>
            <w:rFonts w:ascii="Cambria Math" w:eastAsia="Nunito" w:hAnsi="Cambria Math" w:cs="Nunito"/>
            <w:szCs w:val="26"/>
          </w:rPr>
          <m:t>2-1</m:t>
        </m:r>
        <m:sSup>
          <m:sSupPr>
            <m:ctrlPr>
              <w:rPr>
                <w:rFonts w:ascii="Cambria Math" w:eastAsia="Nunito" w:hAnsi="Cambria Math" w:cs="Nunito"/>
                <w:szCs w:val="26"/>
              </w:rPr>
            </m:ctrlPr>
          </m:sSupPr>
          <m:e>
            <m:r>
              <w:rPr>
                <w:rFonts w:ascii="Cambria Math" w:eastAsia="Nunito" w:hAnsi="Cambria Math" w:cs="Nunito"/>
                <w:szCs w:val="26"/>
              </w:rPr>
              <m:t>0</m:t>
            </m:r>
          </m:e>
          <m:sup>
            <m:r>
              <w:rPr>
                <w:rFonts w:ascii="Cambria Math" w:eastAsia="Nunito" w:hAnsi="Cambria Math" w:cs="Nunito"/>
                <w:szCs w:val="26"/>
              </w:rPr>
              <m:t>-</m:t>
            </m:r>
            <m:r>
              <w:rPr>
                <w:rFonts w:ascii="Cambria Math" w:eastAsia="Nunito" w:hAnsi="Cambria Math" w:cs="Nunito"/>
                <w:szCs w:val="26"/>
              </w:rPr>
              <m:t>3</m:t>
            </m:r>
          </m:sup>
        </m:sSup>
      </m:oMath>
      <w:r w:rsidRPr="00F14078">
        <w:rPr>
          <w:rFonts w:eastAsia="Nunito" w:cs="Nunito"/>
          <w:szCs w:val="26"/>
        </w:rPr>
        <w:t>.</w:t>
      </w:r>
    </w:p>
    <w:p w14:paraId="494B59A8" w14:textId="77777777" w:rsidR="00CA46D8" w:rsidRPr="00F14078" w:rsidRDefault="00CA46D8">
      <w:pPr>
        <w:rPr>
          <w:rFonts w:eastAsia="Nunito" w:cs="Nunito"/>
          <w:szCs w:val="26"/>
        </w:rPr>
      </w:pPr>
    </w:p>
    <w:p w14:paraId="6ABB6AC7" w14:textId="0954866F" w:rsidR="00CA46D8" w:rsidRPr="00F14078" w:rsidRDefault="00E5205A">
      <w:pPr>
        <w:rPr>
          <w:rFonts w:eastAsia="Nunito" w:cs="Nunito"/>
          <w:szCs w:val="26"/>
        </w:rPr>
      </w:pPr>
      <w:r w:rsidRPr="00F14078">
        <w:rPr>
          <w:rFonts w:eastAsia="Nunito" w:cs="Nunito"/>
          <w:b/>
          <w:szCs w:val="26"/>
        </w:rPr>
        <w:t>Tolérance</w:t>
      </w:r>
      <w:r w:rsidR="00437E81" w:rsidRPr="00F14078">
        <w:rPr>
          <w:rFonts w:eastAsia="Nunito" w:cs="Nunito"/>
          <w:b/>
          <w:szCs w:val="26"/>
        </w:rPr>
        <w:t xml:space="preserve"> </w:t>
      </w:r>
      <w:r w:rsidRPr="00F14078">
        <w:rPr>
          <w:rFonts w:eastAsia="Nunito" w:cs="Nunito"/>
          <w:b/>
          <w:szCs w:val="26"/>
        </w:rPr>
        <w:t>:</w:t>
      </w:r>
      <w:r w:rsidRPr="00F14078">
        <w:rPr>
          <w:rFonts w:eastAsia="Nunito" w:cs="Nunito"/>
          <w:szCs w:val="26"/>
        </w:rPr>
        <w:t xml:space="preserve"> </w:t>
      </w:r>
      <m:oMath>
        <m:r>
          <w:rPr>
            <w:rFonts w:ascii="Cambria Math" w:eastAsia="Nunito" w:hAnsi="Cambria Math" w:cs="Nunito"/>
            <w:szCs w:val="26"/>
          </w:rPr>
          <m:t>1</m:t>
        </m:r>
        <m:sSup>
          <m:sSupPr>
            <m:ctrlPr>
              <w:rPr>
                <w:rFonts w:ascii="Cambria Math" w:eastAsia="Nunito" w:hAnsi="Cambria Math" w:cs="Nunito"/>
                <w:szCs w:val="26"/>
              </w:rPr>
            </m:ctrlPr>
          </m:sSupPr>
          <m:e>
            <m:r>
              <w:rPr>
                <w:rFonts w:ascii="Cambria Math" w:eastAsia="Nunito" w:hAnsi="Cambria Math" w:cs="Nunito"/>
                <w:szCs w:val="26"/>
              </w:rPr>
              <m:t>0</m:t>
            </m:r>
          </m:e>
          <m:sup>
            <m:r>
              <w:rPr>
                <w:rFonts w:ascii="Cambria Math" w:eastAsia="Nunito" w:hAnsi="Cambria Math" w:cs="Nunito"/>
                <w:szCs w:val="26"/>
              </w:rPr>
              <m:t>-</m:t>
            </m:r>
            <m:r>
              <w:rPr>
                <w:rFonts w:ascii="Cambria Math" w:eastAsia="Nunito" w:hAnsi="Cambria Math" w:cs="Nunito"/>
                <w:szCs w:val="26"/>
              </w:rPr>
              <m:t>10</m:t>
            </m:r>
          </m:sup>
        </m:sSup>
      </m:oMath>
    </w:p>
    <w:p w14:paraId="32FC51F3" w14:textId="77777777" w:rsidR="00CA46D8" w:rsidRPr="00F14078" w:rsidRDefault="00CA46D8">
      <w:pPr>
        <w:rPr>
          <w:rFonts w:eastAsia="Nunito" w:cs="Nunito"/>
          <w:szCs w:val="26"/>
        </w:rPr>
      </w:pPr>
    </w:p>
    <w:p w14:paraId="14E0A235" w14:textId="68CC8699" w:rsidR="00CA46D8" w:rsidRPr="00F14078" w:rsidRDefault="00E5205A">
      <w:pPr>
        <w:rPr>
          <w:rFonts w:eastAsia="Nunito" w:cs="Nunito"/>
          <w:szCs w:val="26"/>
        </w:rPr>
      </w:pPr>
      <w:r w:rsidRPr="00F14078">
        <w:rPr>
          <w:rFonts w:eastAsia="Nunito" w:cs="Nunito"/>
          <w:b/>
          <w:szCs w:val="26"/>
        </w:rPr>
        <w:t>Résultat Attendu</w:t>
      </w:r>
      <w:r w:rsidR="00437E81" w:rsidRPr="00F14078">
        <w:rPr>
          <w:rFonts w:eastAsia="Nunito" w:cs="Nunito"/>
          <w:b/>
          <w:szCs w:val="26"/>
        </w:rPr>
        <w:t xml:space="preserve"> </w:t>
      </w:r>
      <w:r w:rsidRPr="00F14078">
        <w:rPr>
          <w:rFonts w:eastAsia="Nunito" w:cs="Nunito"/>
          <w:b/>
          <w:szCs w:val="26"/>
        </w:rPr>
        <w:t>:</w:t>
      </w:r>
      <w:r w:rsidRPr="00F14078">
        <w:rPr>
          <w:rFonts w:eastAsia="Nunito" w:cs="Nunito"/>
          <w:szCs w:val="26"/>
        </w:rPr>
        <w:t xml:space="preserve"> Le ré</w:t>
      </w:r>
      <w:r w:rsidRPr="00F14078">
        <w:rPr>
          <w:rFonts w:eastAsia="Nunito" w:cs="Nunito"/>
          <w:szCs w:val="26"/>
        </w:rPr>
        <w:t xml:space="preserve">sultat attendu est une matrice </w:t>
      </w:r>
      <m:oMath>
        <m:r>
          <w:rPr>
            <w:rFonts w:ascii="Cambria Math" w:eastAsia="Nunito" w:hAnsi="Cambria Math" w:cs="Nunito"/>
            <w:szCs w:val="26"/>
          </w:rPr>
          <m:t>U</m:t>
        </m:r>
      </m:oMath>
      <w:r w:rsidRPr="00F14078">
        <w:rPr>
          <w:rFonts w:eastAsia="Nunito" w:cs="Nunito"/>
          <w:szCs w:val="26"/>
        </w:rPr>
        <w:t xml:space="preserve"> de taille </w:t>
      </w:r>
      <m:oMath>
        <m:r>
          <w:rPr>
            <w:rFonts w:ascii="Cambria Math" w:eastAsia="Nunito" w:hAnsi="Cambria Math" w:cs="Nunito"/>
            <w:szCs w:val="26"/>
          </w:rPr>
          <m:t>n</m:t>
        </m:r>
        <m:r>
          <w:rPr>
            <w:rFonts w:ascii="Cambria Math" w:eastAsia="Nunito" w:hAnsi="Cambria Math" w:cs="Nunito"/>
            <w:szCs w:val="26"/>
          </w:rPr>
          <m:t>-</m:t>
        </m:r>
        <m:r>
          <w:rPr>
            <w:rFonts w:ascii="Cambria Math" w:eastAsia="Nunito" w:hAnsi="Cambria Math" w:cs="Nunito"/>
            <w:szCs w:val="26"/>
          </w:rPr>
          <m:t>1</m:t>
        </m:r>
      </m:oMath>
      <w:r w:rsidRPr="00F14078">
        <w:rPr>
          <w:rFonts w:eastAsia="Nunito" w:cs="Nunito"/>
          <w:szCs w:val="26"/>
        </w:rPr>
        <w:t xml:space="preserve"> tel que </w:t>
      </w:r>
      <m:oMath>
        <m:r>
          <w:rPr>
            <w:rFonts w:ascii="Cambria Math" w:hAnsi="Cambria Math"/>
            <w:sz w:val="24"/>
            <w:szCs w:val="24"/>
          </w:rPr>
          <m:t>∀</m:t>
        </m:r>
        <m:r>
          <w:rPr>
            <w:rFonts w:ascii="Cambria Math" w:eastAsia="Nunito" w:hAnsi="Cambria Math" w:cs="Nunito"/>
            <w:szCs w:val="26"/>
          </w:rPr>
          <m:t xml:space="preserve"> </m:t>
        </m:r>
        <m:r>
          <w:rPr>
            <w:rFonts w:ascii="Cambria Math" w:eastAsia="Nunito" w:hAnsi="Cambria Math" w:cs="Nunito"/>
            <w:szCs w:val="26"/>
          </w:rPr>
          <m:t>i</m:t>
        </m:r>
        <m:r>
          <w:rPr>
            <w:rFonts w:ascii="Cambria Math" w:eastAsia="Nunito" w:hAnsi="Cambria Math" w:cs="Nunito"/>
            <w:szCs w:val="26"/>
          </w:rPr>
          <m:t xml:space="preserve"> ∈0...(</m:t>
        </m:r>
        <m:r>
          <w:rPr>
            <w:rFonts w:ascii="Cambria Math" w:eastAsia="Nunito" w:hAnsi="Cambria Math" w:cs="Nunito"/>
            <w:szCs w:val="26"/>
          </w:rPr>
          <m:t>n</m:t>
        </m:r>
        <m:r>
          <w:rPr>
            <w:rFonts w:ascii="Cambria Math" w:eastAsia="Nunito" w:hAnsi="Cambria Math" w:cs="Nunito"/>
            <w:szCs w:val="26"/>
          </w:rPr>
          <m:t>-</m:t>
        </m:r>
        <m:r>
          <w:rPr>
            <w:rFonts w:ascii="Cambria Math" w:eastAsia="Nunito" w:hAnsi="Cambria Math" w:cs="Nunito"/>
            <w:szCs w:val="26"/>
          </w:rPr>
          <m:t xml:space="preserve">2), </m:t>
        </m:r>
        <m:r>
          <w:rPr>
            <w:rFonts w:ascii="Cambria Math" w:eastAsia="Nunito" w:hAnsi="Cambria Math" w:cs="Nunito"/>
            <w:szCs w:val="26"/>
          </w:rPr>
          <m:t>U</m:t>
        </m:r>
        <m:r>
          <w:rPr>
            <w:rFonts w:ascii="Cambria Math" w:eastAsia="Nunito" w:hAnsi="Cambria Math" w:cs="Nunito"/>
            <w:szCs w:val="26"/>
          </w:rPr>
          <m:t>[</m:t>
        </m:r>
        <m:r>
          <w:rPr>
            <w:rFonts w:ascii="Cambria Math" w:eastAsia="Nunito" w:hAnsi="Cambria Math" w:cs="Nunito"/>
            <w:szCs w:val="26"/>
          </w:rPr>
          <m:t>i</m:t>
        </m:r>
        <m:r>
          <w:rPr>
            <w:rFonts w:ascii="Cambria Math" w:eastAsia="Nunito" w:hAnsi="Cambria Math" w:cs="Nunito"/>
            <w:szCs w:val="26"/>
          </w:rPr>
          <m:t>]=</m:t>
        </m:r>
        <m:r>
          <w:rPr>
            <w:rFonts w:ascii="Cambria Math" w:eastAsia="Nunito" w:hAnsi="Cambria Math" w:cs="Nunito"/>
            <w:szCs w:val="26"/>
          </w:rPr>
          <m:t>u</m:t>
        </m:r>
        <m:r>
          <w:rPr>
            <w:rFonts w:ascii="Cambria Math" w:eastAsia="Nunito" w:hAnsi="Cambria Math" w:cs="Nunito"/>
            <w:szCs w:val="26"/>
          </w:rPr>
          <m:t>((</m:t>
        </m:r>
        <m:r>
          <w:rPr>
            <w:rFonts w:ascii="Cambria Math" w:eastAsia="Nunito" w:hAnsi="Cambria Math" w:cs="Nunito"/>
            <w:szCs w:val="26"/>
          </w:rPr>
          <m:t>i</m:t>
        </m:r>
        <m:r>
          <w:rPr>
            <w:rFonts w:ascii="Cambria Math" w:eastAsia="Nunito" w:hAnsi="Cambria Math" w:cs="Nunito"/>
            <w:szCs w:val="26"/>
          </w:rPr>
          <m:t>+1)/</m:t>
        </m:r>
        <m:r>
          <w:rPr>
            <w:rFonts w:ascii="Cambria Math" w:eastAsia="Nunito" w:hAnsi="Cambria Math" w:cs="Nunito"/>
            <w:szCs w:val="26"/>
          </w:rPr>
          <m:t>n</m:t>
        </m:r>
        <m:r>
          <w:rPr>
            <w:rFonts w:ascii="Cambria Math" w:eastAsia="Nunito" w:hAnsi="Cambria Math" w:cs="Nunito"/>
            <w:szCs w:val="26"/>
          </w:rPr>
          <m:t>)</m:t>
        </m:r>
      </m:oMath>
      <w:r w:rsidRPr="00F14078">
        <w:rPr>
          <w:rFonts w:eastAsia="Nunito" w:cs="Nunito"/>
          <w:szCs w:val="26"/>
        </w:rPr>
        <w:t xml:space="preserve">. Mais afin d’automatiser sa construction, nous avons passé dans le fichier Excel, l’expression écrite suivant notre standard de la fonction </w:t>
      </w:r>
      <m:oMath>
        <m:r>
          <w:rPr>
            <w:rFonts w:ascii="Cambria Math" w:eastAsia="Nunito" w:hAnsi="Cambria Math" w:cs="Nunito"/>
            <w:szCs w:val="26"/>
          </w:rPr>
          <m:t>u</m:t>
        </m:r>
      </m:oMath>
      <w:r w:rsidRPr="00F14078">
        <w:rPr>
          <w:rFonts w:eastAsia="Nunito" w:cs="Nunito"/>
          <w:szCs w:val="26"/>
        </w:rPr>
        <w:t xml:space="preserve"> que nous décodons</w:t>
      </w:r>
      <w:r w:rsidRPr="00F14078">
        <w:rPr>
          <w:rFonts w:eastAsia="Nunito" w:cs="Nunito"/>
          <w:szCs w:val="26"/>
        </w:rPr>
        <w:t xml:space="preserve"> et remplissons ainsi </w:t>
      </w:r>
      <m:oMath>
        <m:r>
          <w:rPr>
            <w:rFonts w:ascii="Cambria Math" w:eastAsia="Nunito" w:hAnsi="Cambria Math" w:cs="Nunito"/>
            <w:szCs w:val="26"/>
          </w:rPr>
          <m:t>U</m:t>
        </m:r>
        <m:r>
          <w:rPr>
            <w:rFonts w:ascii="Cambria Math" w:eastAsia="Nunito" w:hAnsi="Cambria Math" w:cs="Nunito"/>
            <w:szCs w:val="26"/>
          </w:rPr>
          <m:t>.</m:t>
        </m:r>
      </m:oMath>
      <w:r w:rsidRPr="00F14078">
        <w:rPr>
          <w:rFonts w:eastAsia="Nunito" w:cs="Nunito"/>
          <w:szCs w:val="26"/>
        </w:rPr>
        <w:t xml:space="preserve"> </w:t>
      </w:r>
    </w:p>
    <w:p w14:paraId="08BB974F" w14:textId="77777777" w:rsidR="00CA46D8" w:rsidRPr="00F14078" w:rsidRDefault="00CA46D8">
      <w:pPr>
        <w:rPr>
          <w:rFonts w:eastAsia="Nunito" w:cs="Nunito"/>
          <w:szCs w:val="26"/>
        </w:rPr>
      </w:pPr>
    </w:p>
    <w:p w14:paraId="1FA87330" w14:textId="77777777" w:rsidR="00CA46D8" w:rsidRPr="00F14078" w:rsidRDefault="00E5205A">
      <w:pPr>
        <w:rPr>
          <w:rFonts w:eastAsia="Nunito" w:cs="Nunito"/>
          <w:szCs w:val="26"/>
        </w:rPr>
      </w:pPr>
      <w:r w:rsidRPr="00F14078">
        <w:rPr>
          <w:rFonts w:eastAsia="Nunito" w:cs="Nunito"/>
          <w:szCs w:val="26"/>
          <w:u w:val="single"/>
        </w:rPr>
        <w:t xml:space="preserve">Oracle : </w:t>
      </w:r>
      <w:r w:rsidRPr="00F14078">
        <w:rPr>
          <w:rFonts w:eastAsia="Nunito" w:cs="Nunito"/>
          <w:szCs w:val="26"/>
        </w:rPr>
        <w:t>L’oracle a été donné lors de la présentation des différentes méthodes de test.</w:t>
      </w:r>
    </w:p>
    <w:p w14:paraId="1C57C8D7" w14:textId="77777777" w:rsidR="00CA46D8" w:rsidRPr="00F14078" w:rsidRDefault="00E5205A">
      <w:pPr>
        <w:jc w:val="center"/>
        <w:rPr>
          <w:rFonts w:eastAsia="Nunito" w:cs="Nunito"/>
          <w:sz w:val="40"/>
          <w:szCs w:val="38"/>
        </w:rPr>
      </w:pPr>
      <w:r w:rsidRPr="00F14078">
        <w:rPr>
          <w:rFonts w:eastAsia="Nunito" w:cs="Nunito"/>
          <w:sz w:val="32"/>
          <w:szCs w:val="30"/>
          <w:u w:val="single"/>
        </w:rPr>
        <w:lastRenderedPageBreak/>
        <w:t xml:space="preserve"> </w:t>
      </w:r>
      <w:r w:rsidRPr="00F14078">
        <w:rPr>
          <w:rFonts w:eastAsia="Nunito" w:cs="Nunito"/>
          <w:sz w:val="32"/>
          <w:szCs w:val="30"/>
        </w:rPr>
        <w:br/>
      </w:r>
      <w:r w:rsidRPr="00F14078">
        <w:rPr>
          <w:rFonts w:eastAsia="Nunito" w:cs="Nunito"/>
          <w:sz w:val="40"/>
          <w:szCs w:val="38"/>
        </w:rPr>
        <w:t>RÉSULTATS</w:t>
      </w:r>
    </w:p>
    <w:p w14:paraId="6EC08FC2" w14:textId="77777777" w:rsidR="00CA46D8" w:rsidRPr="00F14078" w:rsidRDefault="00CA46D8">
      <w:pPr>
        <w:rPr>
          <w:rFonts w:eastAsia="Nunito" w:cs="Nunito"/>
          <w:b/>
          <w:sz w:val="40"/>
          <w:szCs w:val="38"/>
        </w:rPr>
      </w:pPr>
    </w:p>
    <w:p w14:paraId="6C57F365" w14:textId="44220953" w:rsidR="00CA46D8" w:rsidRPr="00F14078" w:rsidRDefault="00E5205A">
      <w:pPr>
        <w:numPr>
          <w:ilvl w:val="0"/>
          <w:numId w:val="5"/>
        </w:numPr>
        <w:rPr>
          <w:rFonts w:eastAsia="Nunito" w:cs="Nunito"/>
          <w:szCs w:val="26"/>
        </w:rPr>
      </w:pPr>
      <w:r w:rsidRPr="00F14078">
        <w:rPr>
          <w:rFonts w:eastAsia="Nunito" w:cs="Nunito"/>
          <w:b/>
          <w:szCs w:val="26"/>
        </w:rPr>
        <w:t>1er cas de test</w:t>
      </w:r>
      <w:r w:rsidR="00437E81" w:rsidRPr="00F14078">
        <w:rPr>
          <w:rFonts w:eastAsia="Nunito" w:cs="Nunito"/>
          <w:b/>
          <w:szCs w:val="26"/>
        </w:rPr>
        <w:t xml:space="preserve"> </w:t>
      </w:r>
      <w:r w:rsidRPr="00F14078">
        <w:rPr>
          <w:rFonts w:eastAsia="Nunito" w:cs="Nunito"/>
          <w:b/>
          <w:szCs w:val="26"/>
        </w:rPr>
        <w:t xml:space="preserve">: </w:t>
      </w:r>
      <w:r w:rsidRPr="00F14078">
        <w:rPr>
          <w:rFonts w:eastAsia="Nunito" w:cs="Nunito"/>
          <w:szCs w:val="26"/>
        </w:rPr>
        <w:t xml:space="preserve">Nous avons effectué des tests sur 15 fonctions polynômes de degré inférieur ou égal à 2. Ces fonctions ont été générées par combinaisons linéaires des vecteurs de base de l’espace des polynômes de </w:t>
      </w:r>
      <w:r w:rsidR="00437E81" w:rsidRPr="00F14078">
        <w:rPr>
          <w:rFonts w:eastAsia="Nunito" w:cs="Nunito"/>
          <w:szCs w:val="26"/>
        </w:rPr>
        <w:t>degré inférieur</w:t>
      </w:r>
      <w:r w:rsidRPr="00F14078">
        <w:rPr>
          <w:rFonts w:eastAsia="Nunito" w:cs="Nunito"/>
          <w:szCs w:val="26"/>
        </w:rPr>
        <w:t xml:space="preserve"> ou égal à 2. Nous avons aussi testé la fon</w:t>
      </w:r>
      <w:r w:rsidRPr="00F14078">
        <w:rPr>
          <w:rFonts w:eastAsia="Nunito" w:cs="Nunito"/>
          <w:szCs w:val="26"/>
        </w:rPr>
        <w:t>ction nulle.</w:t>
      </w:r>
    </w:p>
    <w:p w14:paraId="05215584" w14:textId="77777777" w:rsidR="00CA46D8" w:rsidRPr="00F14078" w:rsidRDefault="00E5205A">
      <w:pPr>
        <w:rPr>
          <w:rFonts w:eastAsia="Nunito" w:cs="Nunito"/>
          <w:szCs w:val="26"/>
        </w:rPr>
      </w:pPr>
      <w:r w:rsidRPr="00F14078">
        <w:rPr>
          <w:rFonts w:eastAsia="Nunito" w:cs="Nunito"/>
          <w:szCs w:val="26"/>
        </w:rPr>
        <w:t xml:space="preserve">Les tests ont été effectué avec </w:t>
      </w:r>
      <m:oMath>
        <m:r>
          <w:rPr>
            <w:rFonts w:ascii="Cambria Math" w:eastAsia="Nunito" w:hAnsi="Cambria Math" w:cs="Nunito"/>
            <w:szCs w:val="26"/>
          </w:rPr>
          <m:t>n</m:t>
        </m:r>
        <m:r>
          <w:rPr>
            <w:rFonts w:ascii="Cambria Math" w:eastAsia="Nunito" w:hAnsi="Cambria Math" w:cs="Nunito"/>
            <w:szCs w:val="26"/>
          </w:rPr>
          <m:t>=100</m:t>
        </m:r>
      </m:oMath>
      <w:r w:rsidRPr="00F14078">
        <w:rPr>
          <w:rFonts w:eastAsia="Nunito" w:cs="Nunito"/>
          <w:szCs w:val="26"/>
        </w:rPr>
        <w:t>.</w:t>
      </w:r>
    </w:p>
    <w:p w14:paraId="6ADA6B1D" w14:textId="77777777" w:rsidR="00CA46D8" w:rsidRPr="00F14078" w:rsidRDefault="00CA46D8">
      <w:pPr>
        <w:rPr>
          <w:rFonts w:eastAsia="Nunito" w:cs="Nunito"/>
          <w:sz w:val="32"/>
          <w:szCs w:val="30"/>
        </w:rPr>
      </w:pPr>
    </w:p>
    <w:p w14:paraId="584C2049" w14:textId="1535245C" w:rsidR="00CA46D8" w:rsidRPr="00F14078" w:rsidRDefault="00E5205A">
      <w:pPr>
        <w:rPr>
          <w:rFonts w:eastAsia="Nunito" w:cs="Nunito"/>
          <w:b/>
          <w:sz w:val="32"/>
          <w:szCs w:val="30"/>
          <w:u w:val="single"/>
        </w:rPr>
      </w:pPr>
      <w:r w:rsidRPr="00F14078">
        <w:rPr>
          <w:rFonts w:eastAsia="Nunito" w:cs="Nunito"/>
          <w:b/>
          <w:sz w:val="32"/>
          <w:szCs w:val="30"/>
          <w:u w:val="single"/>
        </w:rPr>
        <w:t>Résultat</w:t>
      </w:r>
      <w:r w:rsidR="00437E81" w:rsidRPr="00F14078">
        <w:rPr>
          <w:rFonts w:eastAsia="Nunito" w:cs="Nunito"/>
          <w:b/>
          <w:sz w:val="32"/>
          <w:szCs w:val="30"/>
          <w:u w:val="single"/>
        </w:rPr>
        <w:t xml:space="preserve"> </w:t>
      </w:r>
      <w:r w:rsidRPr="00F14078">
        <w:rPr>
          <w:rFonts w:eastAsia="Nunito" w:cs="Nunito"/>
          <w:b/>
          <w:sz w:val="32"/>
          <w:szCs w:val="30"/>
          <w:u w:val="single"/>
        </w:rPr>
        <w:t>: 15 tests réussis sur 15.</w:t>
      </w:r>
    </w:p>
    <w:p w14:paraId="7B7F67F5" w14:textId="32F251B4" w:rsidR="00CA46D8" w:rsidRPr="00F14078" w:rsidRDefault="00437E81">
      <w:pPr>
        <w:rPr>
          <w:rFonts w:eastAsia="Nunito" w:cs="Nunito"/>
          <w:b/>
          <w:sz w:val="32"/>
          <w:szCs w:val="30"/>
          <w:u w:val="single"/>
        </w:rPr>
      </w:pPr>
      <w:r w:rsidRPr="00F14078">
        <w:rPr>
          <w:rFonts w:eastAsia="Nunito" w:cs="Nunito"/>
          <w:szCs w:val="26"/>
        </w:rPr>
        <w:t>Ci-dessous</w:t>
      </w:r>
      <w:r w:rsidR="00E5205A" w:rsidRPr="00F14078">
        <w:rPr>
          <w:rFonts w:eastAsia="Nunito" w:cs="Nunito"/>
          <w:szCs w:val="26"/>
        </w:rPr>
        <w:t xml:space="preserve"> le tableau présentant les données de test correspondant au premier cas</w:t>
      </w:r>
    </w:p>
    <w:p w14:paraId="61C4213B" w14:textId="77777777" w:rsidR="00CA46D8" w:rsidRPr="00F14078" w:rsidRDefault="00E5205A">
      <w:pPr>
        <w:rPr>
          <w:rFonts w:eastAsia="Nunito" w:cs="Nunito"/>
          <w:b/>
          <w:sz w:val="32"/>
          <w:szCs w:val="30"/>
          <w:u w:val="single"/>
        </w:rPr>
      </w:pPr>
      <w:r w:rsidRPr="00F14078">
        <w:rPr>
          <w:rFonts w:eastAsia="Nunito" w:cs="Nunito"/>
          <w:b/>
          <w:noProof/>
          <w:sz w:val="32"/>
          <w:szCs w:val="30"/>
          <w:u w:val="single"/>
        </w:rPr>
        <w:drawing>
          <wp:inline distT="114300" distB="114300" distL="114300" distR="114300" wp14:anchorId="62CA13FE" wp14:editId="7D6DD11C">
            <wp:extent cx="6496050" cy="4786313"/>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6496050" cy="4786313"/>
                    </a:xfrm>
                    <a:prstGeom prst="rect">
                      <a:avLst/>
                    </a:prstGeom>
                    <a:ln/>
                  </pic:spPr>
                </pic:pic>
              </a:graphicData>
            </a:graphic>
          </wp:inline>
        </w:drawing>
      </w:r>
    </w:p>
    <w:p w14:paraId="3C3BBEC2" w14:textId="77777777" w:rsidR="00CA46D8" w:rsidRPr="00F14078" w:rsidRDefault="00CA46D8">
      <w:pPr>
        <w:rPr>
          <w:rFonts w:eastAsia="Nunito" w:cs="Nunito"/>
          <w:b/>
          <w:sz w:val="32"/>
          <w:szCs w:val="30"/>
          <w:u w:val="single"/>
        </w:rPr>
      </w:pPr>
    </w:p>
    <w:p w14:paraId="5B11E8A6" w14:textId="77777777" w:rsidR="00CA46D8" w:rsidRPr="00F14078" w:rsidRDefault="00E5205A">
      <w:pPr>
        <w:numPr>
          <w:ilvl w:val="0"/>
          <w:numId w:val="1"/>
        </w:numPr>
        <w:rPr>
          <w:rFonts w:eastAsia="Nunito" w:cs="Nunito"/>
          <w:b/>
          <w:szCs w:val="26"/>
        </w:rPr>
      </w:pPr>
      <w:r w:rsidRPr="00F14078">
        <w:rPr>
          <w:rFonts w:eastAsia="Nunito" w:cs="Nunito"/>
          <w:b/>
          <w:szCs w:val="26"/>
        </w:rPr>
        <w:lastRenderedPageBreak/>
        <w:t xml:space="preserve">2ème cas de test : </w:t>
      </w:r>
      <w:r w:rsidRPr="00F14078">
        <w:rPr>
          <w:rFonts w:eastAsia="Nunito" w:cs="Nunito"/>
          <w:szCs w:val="26"/>
        </w:rPr>
        <w:t>Afin de tester le deuxième cas, nous avons réalisé des combinaisons linéaires de fonctions polynôme de degré supérieur à 2, Cosinus, Sinus, Tangente, Exponentielle, Logarithme (ln (1+x)) et réalisé aussi des produits entre ces dernières. Le calcul de l’ord</w:t>
      </w:r>
      <w:r w:rsidRPr="00F14078">
        <w:rPr>
          <w:rFonts w:eastAsia="Nunito" w:cs="Nunito"/>
          <w:szCs w:val="26"/>
        </w:rPr>
        <w:t xml:space="preserve">re de convergence s’est fait avec </w:t>
      </w:r>
      <m:oMath>
        <m:sSub>
          <m:sSubPr>
            <m:ctrlPr>
              <w:rPr>
                <w:rFonts w:ascii="Cambria Math" w:eastAsia="Nunito" w:hAnsi="Cambria Math" w:cs="Nunito"/>
                <w:szCs w:val="26"/>
              </w:rPr>
            </m:ctrlPr>
          </m:sSubPr>
          <m:e>
            <m:r>
              <w:rPr>
                <w:rFonts w:ascii="Cambria Math" w:eastAsia="Nunito" w:hAnsi="Cambria Math" w:cs="Nunito"/>
                <w:szCs w:val="26"/>
              </w:rPr>
              <m:t>n</m:t>
            </m:r>
          </m:e>
          <m:sub>
            <m:r>
              <w:rPr>
                <w:rFonts w:ascii="Cambria Math" w:eastAsia="Nunito" w:hAnsi="Cambria Math" w:cs="Nunito"/>
                <w:szCs w:val="26"/>
              </w:rPr>
              <m:t>1</m:t>
            </m:r>
          </m:sub>
        </m:sSub>
        <m:r>
          <w:rPr>
            <w:rFonts w:ascii="Cambria Math" w:eastAsia="Nunito" w:hAnsi="Cambria Math" w:cs="Nunito"/>
            <w:szCs w:val="26"/>
          </w:rPr>
          <m:t xml:space="preserve">=100 </m:t>
        </m:r>
        <m:r>
          <w:rPr>
            <w:rFonts w:ascii="Cambria Math" w:eastAsia="Nunito" w:hAnsi="Cambria Math" w:cs="Nunito"/>
            <w:szCs w:val="26"/>
          </w:rPr>
          <m:t>et</m:t>
        </m:r>
        <m:r>
          <w:rPr>
            <w:rFonts w:ascii="Cambria Math" w:eastAsia="Nunito" w:hAnsi="Cambria Math" w:cs="Nunito"/>
            <w:szCs w:val="26"/>
          </w:rPr>
          <m:t xml:space="preserve"> </m:t>
        </m:r>
        <m:sSub>
          <m:sSubPr>
            <m:ctrlPr>
              <w:rPr>
                <w:rFonts w:ascii="Cambria Math" w:eastAsia="Nunito" w:hAnsi="Cambria Math" w:cs="Nunito"/>
                <w:szCs w:val="26"/>
              </w:rPr>
            </m:ctrlPr>
          </m:sSubPr>
          <m:e>
            <m:r>
              <w:rPr>
                <w:rFonts w:ascii="Cambria Math" w:eastAsia="Nunito" w:hAnsi="Cambria Math" w:cs="Nunito"/>
                <w:szCs w:val="26"/>
              </w:rPr>
              <m:t>n</m:t>
            </m:r>
          </m:e>
          <m:sub>
            <m:r>
              <w:rPr>
                <w:rFonts w:ascii="Cambria Math" w:eastAsia="Nunito" w:hAnsi="Cambria Math" w:cs="Nunito"/>
                <w:szCs w:val="26"/>
              </w:rPr>
              <m:t>2</m:t>
            </m:r>
          </m:sub>
        </m:sSub>
        <m:r>
          <w:rPr>
            <w:rFonts w:ascii="Cambria Math" w:eastAsia="Nunito" w:hAnsi="Cambria Math" w:cs="Nunito"/>
            <w:szCs w:val="26"/>
          </w:rPr>
          <m:t>=300</m:t>
        </m:r>
      </m:oMath>
      <w:r w:rsidRPr="00F14078">
        <w:rPr>
          <w:rFonts w:eastAsia="Nunito" w:cs="Nunito"/>
          <w:szCs w:val="26"/>
        </w:rPr>
        <w:t>.</w:t>
      </w:r>
    </w:p>
    <w:p w14:paraId="59170FC8" w14:textId="57562E09" w:rsidR="00CA46D8" w:rsidRPr="00F14078" w:rsidRDefault="00E5205A">
      <w:pPr>
        <w:ind w:left="720"/>
        <w:rPr>
          <w:rFonts w:eastAsia="Nunito" w:cs="Nunito"/>
          <w:b/>
          <w:szCs w:val="26"/>
        </w:rPr>
      </w:pPr>
      <w:r w:rsidRPr="00F14078">
        <w:rPr>
          <w:rFonts w:eastAsia="Nunito" w:cs="Nunito"/>
          <w:b/>
          <w:szCs w:val="26"/>
          <w:u w:val="single"/>
        </w:rPr>
        <w:t>Résultats</w:t>
      </w:r>
      <w:r w:rsidR="00437E81" w:rsidRPr="00F14078">
        <w:rPr>
          <w:rFonts w:eastAsia="Nunito" w:cs="Nunito"/>
          <w:b/>
          <w:szCs w:val="26"/>
          <w:u w:val="single"/>
        </w:rPr>
        <w:t xml:space="preserve"> </w:t>
      </w:r>
      <w:r w:rsidRPr="00F14078">
        <w:rPr>
          <w:rFonts w:eastAsia="Nunito" w:cs="Nunito"/>
          <w:b/>
          <w:szCs w:val="26"/>
          <w:u w:val="single"/>
        </w:rPr>
        <w:t xml:space="preserve">: </w:t>
      </w:r>
      <w:r w:rsidRPr="00F14078">
        <w:rPr>
          <w:rFonts w:eastAsia="Nunito" w:cs="Nunito"/>
          <w:b/>
          <w:szCs w:val="26"/>
        </w:rPr>
        <w:t xml:space="preserve"> 11 tests réussis sur 12.</w:t>
      </w:r>
    </w:p>
    <w:p w14:paraId="64C53F93" w14:textId="77777777" w:rsidR="00CA46D8" w:rsidRPr="00F14078" w:rsidRDefault="00E5205A">
      <w:pPr>
        <w:ind w:left="720"/>
        <w:rPr>
          <w:rFonts w:eastAsia="Nunito" w:cs="Nunito"/>
          <w:szCs w:val="26"/>
        </w:rPr>
      </w:pPr>
      <w:r w:rsidRPr="00F14078">
        <w:rPr>
          <w:rFonts w:eastAsia="Nunito" w:cs="Nunito"/>
          <w:szCs w:val="26"/>
        </w:rPr>
        <w:t xml:space="preserve">Le test qui n’a pas réussi correspond à la fonction </w:t>
      </w:r>
      <m:oMath>
        <m:r>
          <w:rPr>
            <w:rFonts w:ascii="Cambria Math" w:eastAsia="Nunito" w:hAnsi="Cambria Math" w:cs="Nunito"/>
            <w:szCs w:val="26"/>
          </w:rPr>
          <m:t xml:space="preserve">3 </m:t>
        </m:r>
        <m:r>
          <w:rPr>
            <w:rFonts w:ascii="Cambria Math" w:eastAsia="Nunito" w:hAnsi="Cambria Math" w:cs="Nunito"/>
            <w:szCs w:val="26"/>
          </w:rPr>
          <m:t>ln</m:t>
        </m:r>
        <m:r>
          <w:rPr>
            <w:rFonts w:ascii="Cambria Math" w:eastAsia="Nunito" w:hAnsi="Cambria Math" w:cs="Nunito"/>
            <w:szCs w:val="26"/>
          </w:rPr>
          <m:t>(1+</m:t>
        </m:r>
        <m:r>
          <w:rPr>
            <w:rFonts w:ascii="Cambria Math" w:eastAsia="Nunito" w:hAnsi="Cambria Math" w:cs="Nunito"/>
            <w:szCs w:val="26"/>
          </w:rPr>
          <m:t>x</m:t>
        </m:r>
        <m:r>
          <w:rPr>
            <w:rFonts w:ascii="Cambria Math" w:eastAsia="Nunito" w:hAnsi="Cambria Math" w:cs="Nunito"/>
            <w:szCs w:val="26"/>
          </w:rPr>
          <m:t xml:space="preserve">) + 4 </m:t>
        </m:r>
        <m:r>
          <w:rPr>
            <w:rFonts w:ascii="Cambria Math" w:eastAsia="Nunito" w:hAnsi="Cambria Math" w:cs="Nunito"/>
            <w:szCs w:val="26"/>
          </w:rPr>
          <m:t>exp</m:t>
        </m:r>
        <m:r>
          <w:rPr>
            <w:rFonts w:ascii="Cambria Math" w:eastAsia="Nunito" w:hAnsi="Cambria Math" w:cs="Nunito"/>
            <w:szCs w:val="26"/>
          </w:rPr>
          <m:t>(</m:t>
        </m:r>
        <m:r>
          <w:rPr>
            <w:rFonts w:ascii="Cambria Math" w:eastAsia="Nunito" w:hAnsi="Cambria Math" w:cs="Nunito"/>
            <w:szCs w:val="26"/>
          </w:rPr>
          <m:t>x</m:t>
        </m:r>
        <m:r>
          <w:rPr>
            <w:rFonts w:ascii="Cambria Math" w:eastAsia="Nunito" w:hAnsi="Cambria Math" w:cs="Nunito"/>
            <w:szCs w:val="26"/>
          </w:rPr>
          <m:t>)</m:t>
        </m:r>
      </m:oMath>
      <w:r w:rsidRPr="00F14078">
        <w:rPr>
          <w:rFonts w:eastAsia="Nunito" w:cs="Nunito"/>
          <w:szCs w:val="26"/>
        </w:rPr>
        <w:t>.</w:t>
      </w:r>
    </w:p>
    <w:p w14:paraId="7E24D506" w14:textId="11AA8EFB" w:rsidR="00CA46D8" w:rsidRPr="00F14078" w:rsidRDefault="00437E81">
      <w:pPr>
        <w:ind w:left="720"/>
        <w:rPr>
          <w:rFonts w:eastAsia="Nunito" w:cs="Nunito"/>
          <w:szCs w:val="26"/>
        </w:rPr>
      </w:pPr>
      <w:r w:rsidRPr="00F14078">
        <w:rPr>
          <w:rFonts w:eastAsia="Nunito" w:cs="Nunito"/>
          <w:szCs w:val="26"/>
        </w:rPr>
        <w:t>Ci-dessous</w:t>
      </w:r>
      <w:r w:rsidR="00E5205A" w:rsidRPr="00F14078">
        <w:rPr>
          <w:rFonts w:eastAsia="Nunito" w:cs="Nunito"/>
          <w:szCs w:val="26"/>
        </w:rPr>
        <w:t xml:space="preserve"> le tableau présentant les différentes données de test.</w:t>
      </w:r>
    </w:p>
    <w:p w14:paraId="660D3339" w14:textId="77777777" w:rsidR="00CA46D8" w:rsidRPr="00F14078" w:rsidRDefault="00E5205A">
      <w:pPr>
        <w:rPr>
          <w:rFonts w:eastAsia="Nunito" w:cs="Nunito"/>
          <w:szCs w:val="26"/>
        </w:rPr>
      </w:pPr>
      <w:r w:rsidRPr="00F14078">
        <w:rPr>
          <w:rFonts w:eastAsia="Nunito" w:cs="Nunito"/>
          <w:noProof/>
          <w:szCs w:val="26"/>
        </w:rPr>
        <w:drawing>
          <wp:inline distT="114300" distB="114300" distL="114300" distR="114300" wp14:anchorId="78FC1734" wp14:editId="7A1325CA">
            <wp:extent cx="6229350" cy="3681413"/>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6229350" cy="3681413"/>
                    </a:xfrm>
                    <a:prstGeom prst="rect">
                      <a:avLst/>
                    </a:prstGeom>
                    <a:ln/>
                  </pic:spPr>
                </pic:pic>
              </a:graphicData>
            </a:graphic>
          </wp:inline>
        </w:drawing>
      </w:r>
      <w:r w:rsidRPr="00F14078">
        <w:rPr>
          <w:rFonts w:eastAsia="Nunito" w:cs="Nunito"/>
          <w:szCs w:val="26"/>
        </w:rPr>
        <w:t xml:space="preserve"> </w:t>
      </w:r>
    </w:p>
    <w:p w14:paraId="23730F37" w14:textId="77777777" w:rsidR="00CA46D8" w:rsidRPr="00F14078" w:rsidRDefault="00CA46D8">
      <w:pPr>
        <w:rPr>
          <w:rFonts w:eastAsia="Nunito" w:cs="Nunito"/>
          <w:sz w:val="32"/>
          <w:szCs w:val="30"/>
        </w:rPr>
      </w:pPr>
    </w:p>
    <w:p w14:paraId="101B6DFA" w14:textId="77777777" w:rsidR="00CA46D8" w:rsidRPr="00F14078" w:rsidRDefault="00E5205A">
      <w:pPr>
        <w:jc w:val="center"/>
        <w:rPr>
          <w:rFonts w:eastAsia="Nunito" w:cs="Nunito"/>
          <w:b/>
          <w:szCs w:val="26"/>
        </w:rPr>
      </w:pPr>
      <w:r w:rsidRPr="00F14078">
        <w:rPr>
          <w:rFonts w:eastAsia="Nunito" w:cs="Nunito"/>
          <w:b/>
          <w:sz w:val="36"/>
          <w:szCs w:val="34"/>
        </w:rPr>
        <w:t>Cas de la fo</w:t>
      </w:r>
      <w:r w:rsidRPr="00F14078">
        <w:rPr>
          <w:rFonts w:eastAsia="Nunito" w:cs="Nunito"/>
          <w:b/>
          <w:sz w:val="36"/>
          <w:szCs w:val="34"/>
        </w:rPr>
        <w:t xml:space="preserve">nction </w:t>
      </w:r>
      <m:oMath>
        <m:r>
          <m:rPr>
            <m:sty m:val="bi"/>
          </m:rPr>
          <w:rPr>
            <w:rFonts w:ascii="Cambria Math" w:eastAsia="Nunito" w:hAnsi="Cambria Math" w:cs="Nunito"/>
            <w:szCs w:val="26"/>
          </w:rPr>
          <m:t>14</m:t>
        </m:r>
        <m:sSup>
          <m:sSupPr>
            <m:ctrlPr>
              <w:rPr>
                <w:rFonts w:ascii="Cambria Math" w:eastAsia="Nunito" w:hAnsi="Cambria Math" w:cs="Nunito"/>
                <w:b/>
                <w:szCs w:val="26"/>
              </w:rPr>
            </m:ctrlPr>
          </m:sSupPr>
          <m:e>
            <m:r>
              <m:rPr>
                <m:sty m:val="bi"/>
              </m:rPr>
              <w:rPr>
                <w:rFonts w:ascii="Cambria Math" w:eastAsia="Nunito" w:hAnsi="Cambria Math" w:cs="Nunito"/>
                <w:szCs w:val="26"/>
              </w:rPr>
              <m:t>x</m:t>
            </m:r>
          </m:e>
          <m:sup>
            <m:r>
              <m:rPr>
                <m:sty m:val="bi"/>
              </m:rPr>
              <w:rPr>
                <w:rFonts w:ascii="Cambria Math" w:eastAsia="Nunito" w:hAnsi="Cambria Math" w:cs="Nunito"/>
                <w:szCs w:val="26"/>
              </w:rPr>
              <m:t>2</m:t>
            </m:r>
          </m:sup>
        </m:sSup>
        <m:r>
          <m:rPr>
            <m:sty m:val="bi"/>
          </m:rPr>
          <w:rPr>
            <w:rFonts w:ascii="Cambria Math" w:eastAsia="Nunito" w:hAnsi="Cambria Math" w:cs="Nunito"/>
            <w:szCs w:val="26"/>
          </w:rPr>
          <m:t xml:space="preserve">+2000009 </m:t>
        </m:r>
        <m:r>
          <m:rPr>
            <m:sty m:val="bi"/>
          </m:rPr>
          <w:rPr>
            <w:rFonts w:ascii="Cambria Math" w:eastAsia="Nunito" w:hAnsi="Cambria Math" w:cs="Nunito"/>
            <w:szCs w:val="26"/>
          </w:rPr>
          <m:t>cos</m:t>
        </m:r>
        <m:r>
          <m:rPr>
            <m:sty m:val="bi"/>
          </m:rPr>
          <w:rPr>
            <w:rFonts w:ascii="Cambria Math" w:eastAsia="Nunito" w:hAnsi="Cambria Math" w:cs="Nunito"/>
            <w:szCs w:val="26"/>
          </w:rPr>
          <m:t xml:space="preserve"> </m:t>
        </m:r>
        <m:r>
          <m:rPr>
            <m:sty m:val="bi"/>
          </m:rPr>
          <w:rPr>
            <w:rFonts w:ascii="Cambria Math" w:eastAsia="Nunito" w:hAnsi="Cambria Math" w:cs="Nunito"/>
            <w:szCs w:val="26"/>
          </w:rPr>
          <m:t>x</m:t>
        </m:r>
      </m:oMath>
    </w:p>
    <w:p w14:paraId="0756BDC1" w14:textId="77777777" w:rsidR="00CA46D8" w:rsidRPr="00F14078" w:rsidRDefault="00CA46D8">
      <w:pPr>
        <w:jc w:val="center"/>
        <w:rPr>
          <w:rFonts w:eastAsia="Nunito" w:cs="Nunito"/>
          <w:b/>
          <w:szCs w:val="26"/>
        </w:rPr>
      </w:pPr>
    </w:p>
    <w:p w14:paraId="25BA55DA" w14:textId="77777777" w:rsidR="00CA46D8" w:rsidRPr="00F14078" w:rsidRDefault="00E5205A">
      <w:pPr>
        <w:rPr>
          <w:rFonts w:eastAsia="Nunito" w:cs="Nunito"/>
          <w:szCs w:val="26"/>
        </w:rPr>
      </w:pPr>
      <w:r w:rsidRPr="00F14078">
        <w:rPr>
          <w:rFonts w:eastAsia="Nunito" w:cs="Nunito"/>
          <w:b/>
          <w:szCs w:val="26"/>
          <w:u w:val="single"/>
        </w:rPr>
        <w:t>Ordre de convergence :</w:t>
      </w:r>
      <w:r w:rsidRPr="00F14078">
        <w:rPr>
          <w:rFonts w:eastAsia="Nunito" w:cs="Nunito"/>
          <w:b/>
          <w:szCs w:val="26"/>
        </w:rPr>
        <w:t xml:space="preserve"> </w:t>
      </w:r>
      <w:r w:rsidRPr="00F14078">
        <w:rPr>
          <w:rFonts w:eastAsia="Nunito" w:cs="Nunito"/>
          <w:szCs w:val="26"/>
        </w:rPr>
        <w:t xml:space="preserve">Le calcul de l’ordre de convergence (avec </w:t>
      </w:r>
      <m:oMath>
        <m:sSub>
          <m:sSubPr>
            <m:ctrlPr>
              <w:rPr>
                <w:rFonts w:ascii="Cambria Math" w:eastAsia="Nunito" w:hAnsi="Cambria Math" w:cs="Nunito"/>
                <w:szCs w:val="26"/>
              </w:rPr>
            </m:ctrlPr>
          </m:sSubPr>
          <m:e>
            <m:r>
              <w:rPr>
                <w:rFonts w:ascii="Cambria Math" w:eastAsia="Nunito" w:hAnsi="Cambria Math" w:cs="Nunito"/>
                <w:szCs w:val="26"/>
              </w:rPr>
              <m:t>n</m:t>
            </m:r>
          </m:e>
          <m:sub>
            <m:r>
              <w:rPr>
                <w:rFonts w:ascii="Cambria Math" w:eastAsia="Nunito" w:hAnsi="Cambria Math" w:cs="Nunito"/>
                <w:szCs w:val="26"/>
              </w:rPr>
              <m:t>1</m:t>
            </m:r>
          </m:sub>
        </m:sSub>
        <m:r>
          <w:rPr>
            <w:rFonts w:ascii="Cambria Math" w:eastAsia="Nunito" w:hAnsi="Cambria Math" w:cs="Nunito"/>
            <w:szCs w:val="26"/>
          </w:rPr>
          <m:t xml:space="preserve">=50 </m:t>
        </m:r>
        <m:r>
          <w:rPr>
            <w:rFonts w:ascii="Cambria Math" w:eastAsia="Nunito" w:hAnsi="Cambria Math" w:cs="Nunito"/>
            <w:szCs w:val="26"/>
          </w:rPr>
          <m:t>et</m:t>
        </m:r>
        <m:r>
          <w:rPr>
            <w:rFonts w:ascii="Cambria Math" w:eastAsia="Nunito" w:hAnsi="Cambria Math" w:cs="Nunito"/>
            <w:szCs w:val="26"/>
          </w:rPr>
          <m:t xml:space="preserve"> </m:t>
        </m:r>
        <m:sSub>
          <m:sSubPr>
            <m:ctrlPr>
              <w:rPr>
                <w:rFonts w:ascii="Cambria Math" w:eastAsia="Nunito" w:hAnsi="Cambria Math" w:cs="Nunito"/>
                <w:szCs w:val="26"/>
              </w:rPr>
            </m:ctrlPr>
          </m:sSubPr>
          <m:e>
            <m:r>
              <w:rPr>
                <w:rFonts w:ascii="Cambria Math" w:eastAsia="Nunito" w:hAnsi="Cambria Math" w:cs="Nunito"/>
                <w:szCs w:val="26"/>
              </w:rPr>
              <m:t>n</m:t>
            </m:r>
          </m:e>
          <m:sub>
            <m:r>
              <w:rPr>
                <w:rFonts w:ascii="Cambria Math" w:eastAsia="Nunito" w:hAnsi="Cambria Math" w:cs="Nunito"/>
                <w:szCs w:val="26"/>
              </w:rPr>
              <m:t>2</m:t>
            </m:r>
          </m:sub>
        </m:sSub>
        <m:r>
          <w:rPr>
            <w:rFonts w:ascii="Cambria Math" w:eastAsia="Nunito" w:hAnsi="Cambria Math" w:cs="Nunito"/>
            <w:szCs w:val="26"/>
          </w:rPr>
          <m:t>=200</m:t>
        </m:r>
      </m:oMath>
      <w:r w:rsidRPr="00F14078">
        <w:rPr>
          <w:rFonts w:eastAsia="Nunito" w:cs="Nunito"/>
          <w:szCs w:val="26"/>
        </w:rPr>
        <w:t xml:space="preserve">) pour la fonction </w:t>
      </w:r>
      <m:oMath>
        <m:r>
          <w:rPr>
            <w:rFonts w:ascii="Cambria Math" w:eastAsia="Nunito" w:hAnsi="Cambria Math" w:cs="Nunito"/>
            <w:szCs w:val="26"/>
          </w:rPr>
          <m:t>14</m:t>
        </m:r>
        <m:sSup>
          <m:sSupPr>
            <m:ctrlPr>
              <w:rPr>
                <w:rFonts w:ascii="Cambria Math" w:eastAsia="Nunito" w:hAnsi="Cambria Math" w:cs="Nunito"/>
                <w:szCs w:val="26"/>
              </w:rPr>
            </m:ctrlPr>
          </m:sSupPr>
          <m:e>
            <m:r>
              <w:rPr>
                <w:rFonts w:ascii="Cambria Math" w:eastAsia="Nunito" w:hAnsi="Cambria Math" w:cs="Nunito"/>
                <w:szCs w:val="26"/>
              </w:rPr>
              <m:t>x</m:t>
            </m:r>
          </m:e>
          <m:sup>
            <m:r>
              <w:rPr>
                <w:rFonts w:ascii="Cambria Math" w:eastAsia="Nunito" w:hAnsi="Cambria Math" w:cs="Nunito"/>
                <w:szCs w:val="26"/>
              </w:rPr>
              <m:t>2</m:t>
            </m:r>
          </m:sup>
        </m:sSup>
        <m:r>
          <w:rPr>
            <w:rFonts w:ascii="Cambria Math" w:eastAsia="Nunito" w:hAnsi="Cambria Math" w:cs="Nunito"/>
            <w:szCs w:val="26"/>
          </w:rPr>
          <m:t xml:space="preserve">+2000009 </m:t>
        </m:r>
        <m:r>
          <w:rPr>
            <w:rFonts w:ascii="Cambria Math" w:eastAsia="Nunito" w:hAnsi="Cambria Math" w:cs="Nunito"/>
            <w:szCs w:val="26"/>
          </w:rPr>
          <m:t>cos</m:t>
        </m:r>
        <m:r>
          <w:rPr>
            <w:rFonts w:ascii="Cambria Math" w:eastAsia="Nunito" w:hAnsi="Cambria Math" w:cs="Nunito"/>
            <w:szCs w:val="26"/>
          </w:rPr>
          <m:t xml:space="preserve"> </m:t>
        </m:r>
        <m:r>
          <w:rPr>
            <w:rFonts w:ascii="Cambria Math" w:eastAsia="Nunito" w:hAnsi="Cambria Math" w:cs="Nunito"/>
            <w:szCs w:val="26"/>
          </w:rPr>
          <m:t>x</m:t>
        </m:r>
      </m:oMath>
      <w:r w:rsidRPr="00F14078">
        <w:rPr>
          <w:rFonts w:eastAsia="Nunito" w:cs="Nunito"/>
          <w:szCs w:val="26"/>
        </w:rPr>
        <w:t xml:space="preserve"> a donné 2.00001.</w:t>
      </w:r>
    </w:p>
    <w:p w14:paraId="787C63A2" w14:textId="77777777" w:rsidR="00CA46D8" w:rsidRPr="00F14078" w:rsidRDefault="00CA46D8">
      <w:pPr>
        <w:rPr>
          <w:rFonts w:eastAsia="Nunito" w:cs="Nunito"/>
          <w:szCs w:val="26"/>
        </w:rPr>
      </w:pPr>
    </w:p>
    <w:p w14:paraId="57073D14" w14:textId="77777777" w:rsidR="00CA46D8" w:rsidRPr="00F14078" w:rsidRDefault="00E5205A">
      <w:pPr>
        <w:rPr>
          <w:rFonts w:eastAsia="Nunito" w:cs="Nunito"/>
          <w:sz w:val="32"/>
          <w:szCs w:val="30"/>
        </w:rPr>
      </w:pPr>
      <w:r w:rsidRPr="00F14078">
        <w:rPr>
          <w:rFonts w:eastAsia="Nunito" w:cs="Nunito"/>
          <w:noProof/>
          <w:sz w:val="32"/>
          <w:szCs w:val="30"/>
        </w:rPr>
        <w:drawing>
          <wp:inline distT="114300" distB="114300" distL="114300" distR="114300" wp14:anchorId="4B9DB8FC" wp14:editId="7CCE6619">
            <wp:extent cx="5731200" cy="11938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731200" cy="1193800"/>
                    </a:xfrm>
                    <a:prstGeom prst="rect">
                      <a:avLst/>
                    </a:prstGeom>
                    <a:ln/>
                  </pic:spPr>
                </pic:pic>
              </a:graphicData>
            </a:graphic>
          </wp:inline>
        </w:drawing>
      </w:r>
    </w:p>
    <w:p w14:paraId="4BBF1297" w14:textId="77777777" w:rsidR="00CA46D8" w:rsidRPr="00F14078" w:rsidRDefault="00CA46D8">
      <w:pPr>
        <w:rPr>
          <w:rFonts w:eastAsia="Nunito" w:cs="Nunito"/>
          <w:sz w:val="32"/>
          <w:szCs w:val="30"/>
        </w:rPr>
      </w:pPr>
    </w:p>
    <w:p w14:paraId="7C38FB07" w14:textId="77777777" w:rsidR="00CA46D8" w:rsidRPr="00F14078" w:rsidRDefault="00E5205A">
      <w:pPr>
        <w:rPr>
          <w:rFonts w:eastAsia="Nunito" w:cs="Nunito"/>
          <w:sz w:val="32"/>
          <w:szCs w:val="30"/>
        </w:rPr>
      </w:pPr>
      <w:r w:rsidRPr="00F14078">
        <w:rPr>
          <w:rFonts w:eastAsia="Nunito" w:cs="Nunito"/>
          <w:noProof/>
          <w:sz w:val="32"/>
          <w:szCs w:val="30"/>
        </w:rPr>
        <w:drawing>
          <wp:inline distT="114300" distB="114300" distL="114300" distR="114300" wp14:anchorId="152FC306" wp14:editId="64596D0F">
            <wp:extent cx="5731200" cy="5702300"/>
            <wp:effectExtent l="0" t="0" r="0" b="0"/>
            <wp:docPr id="1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9"/>
                    <a:srcRect/>
                    <a:stretch>
                      <a:fillRect/>
                    </a:stretch>
                  </pic:blipFill>
                  <pic:spPr>
                    <a:xfrm>
                      <a:off x="0" y="0"/>
                      <a:ext cx="5731200" cy="5702300"/>
                    </a:xfrm>
                    <a:prstGeom prst="rect">
                      <a:avLst/>
                    </a:prstGeom>
                    <a:ln/>
                  </pic:spPr>
                </pic:pic>
              </a:graphicData>
            </a:graphic>
          </wp:inline>
        </w:drawing>
      </w:r>
    </w:p>
    <w:p w14:paraId="31032305" w14:textId="77777777" w:rsidR="00CA46D8" w:rsidRPr="00F14078" w:rsidRDefault="00E5205A">
      <w:pPr>
        <w:rPr>
          <w:rFonts w:eastAsia="Nunito" w:cs="Nunito"/>
          <w:sz w:val="32"/>
          <w:szCs w:val="30"/>
        </w:rPr>
      </w:pPr>
      <w:r w:rsidRPr="00F14078">
        <w:rPr>
          <w:rFonts w:eastAsia="Nunito" w:cs="Nunito"/>
          <w:sz w:val="32"/>
          <w:szCs w:val="30"/>
        </w:rPr>
        <w:t xml:space="preserve">Cette courbe a été obtenue après avoir fait varier n de 50 à </w:t>
      </w:r>
      <w:proofErr w:type="gramStart"/>
      <w:r w:rsidRPr="00F14078">
        <w:rPr>
          <w:rFonts w:eastAsia="Nunito" w:cs="Nunito"/>
          <w:sz w:val="32"/>
          <w:szCs w:val="30"/>
        </w:rPr>
        <w:t>200  en</w:t>
      </w:r>
      <w:proofErr w:type="gramEnd"/>
      <w:r w:rsidRPr="00F14078">
        <w:rPr>
          <w:rFonts w:eastAsia="Nunito" w:cs="Nunito"/>
          <w:sz w:val="32"/>
          <w:szCs w:val="30"/>
        </w:rPr>
        <w:t xml:space="preserve"> pas de 10.</w:t>
      </w:r>
    </w:p>
    <w:p w14:paraId="60634ACF" w14:textId="77777777" w:rsidR="00CA46D8" w:rsidRPr="00F14078" w:rsidRDefault="00CA46D8">
      <w:pPr>
        <w:rPr>
          <w:rFonts w:eastAsia="Nunito" w:cs="Nunito"/>
          <w:sz w:val="32"/>
          <w:szCs w:val="30"/>
        </w:rPr>
      </w:pPr>
    </w:p>
    <w:p w14:paraId="5C39D8CA" w14:textId="77777777" w:rsidR="00CA46D8" w:rsidRPr="00F14078" w:rsidRDefault="00E5205A">
      <w:pPr>
        <w:rPr>
          <w:rFonts w:eastAsia="Nunito" w:cs="Nunito"/>
          <w:sz w:val="32"/>
          <w:szCs w:val="30"/>
        </w:rPr>
      </w:pPr>
      <w:r w:rsidRPr="00F14078">
        <w:rPr>
          <w:rFonts w:eastAsia="Nunito" w:cs="Nunito"/>
          <w:noProof/>
          <w:sz w:val="32"/>
          <w:szCs w:val="30"/>
        </w:rPr>
        <w:lastRenderedPageBreak/>
        <w:drawing>
          <wp:inline distT="114300" distB="114300" distL="114300" distR="114300" wp14:anchorId="55B9B4E9" wp14:editId="505E2E07">
            <wp:extent cx="5731200" cy="5930900"/>
            <wp:effectExtent l="0" t="0" r="0" b="0"/>
            <wp:docPr id="1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0"/>
                    <a:srcRect/>
                    <a:stretch>
                      <a:fillRect/>
                    </a:stretch>
                  </pic:blipFill>
                  <pic:spPr>
                    <a:xfrm>
                      <a:off x="0" y="0"/>
                      <a:ext cx="5731200" cy="5930900"/>
                    </a:xfrm>
                    <a:prstGeom prst="rect">
                      <a:avLst/>
                    </a:prstGeom>
                    <a:ln/>
                  </pic:spPr>
                </pic:pic>
              </a:graphicData>
            </a:graphic>
          </wp:inline>
        </w:drawing>
      </w:r>
    </w:p>
    <w:p w14:paraId="323EA54F" w14:textId="77777777" w:rsidR="00CA46D8" w:rsidRPr="00F14078" w:rsidRDefault="00CA46D8">
      <w:pPr>
        <w:rPr>
          <w:rFonts w:eastAsia="Nunito" w:cs="Nunito"/>
          <w:sz w:val="32"/>
          <w:szCs w:val="30"/>
        </w:rPr>
      </w:pPr>
    </w:p>
    <w:p w14:paraId="28589F11" w14:textId="276E8E4F" w:rsidR="00CA46D8" w:rsidRPr="00F14078" w:rsidRDefault="00E5205A">
      <w:pPr>
        <w:rPr>
          <w:rFonts w:eastAsia="Nunito" w:cs="Nunito"/>
          <w:sz w:val="24"/>
          <w:szCs w:val="24"/>
        </w:rPr>
      </w:pPr>
      <w:r w:rsidRPr="00F14078">
        <w:rPr>
          <w:rFonts w:eastAsia="Nunito" w:cs="Nunito"/>
          <w:szCs w:val="26"/>
        </w:rPr>
        <w:t xml:space="preserve">Cette courbe représente le schéma du résultat attendu </w:t>
      </w:r>
      <w:r w:rsidR="00437E81" w:rsidRPr="00F14078">
        <w:rPr>
          <w:rFonts w:eastAsia="Nunito" w:cs="Nunito"/>
          <w:szCs w:val="26"/>
        </w:rPr>
        <w:t>compare</w:t>
      </w:r>
      <w:r w:rsidRPr="00F14078">
        <w:rPr>
          <w:rFonts w:eastAsia="Nunito" w:cs="Nunito"/>
          <w:szCs w:val="26"/>
        </w:rPr>
        <w:t xml:space="preserve"> au résultat réel </w:t>
      </w:r>
      <w:r w:rsidR="00437E81" w:rsidRPr="00F14078">
        <w:rPr>
          <w:rFonts w:eastAsia="Nunito" w:cs="Nunito"/>
          <w:szCs w:val="26"/>
        </w:rPr>
        <w:t>pour n</w:t>
      </w:r>
      <w:r w:rsidRPr="00F14078">
        <w:rPr>
          <w:rFonts w:eastAsia="Nunito" w:cs="Nunito"/>
          <w:szCs w:val="26"/>
        </w:rPr>
        <w:t xml:space="preserve"> = 100. Sur cette dernière, on peut constater que les deux fonctions sont indistinguab</w:t>
      </w:r>
      <w:r w:rsidRPr="00F14078">
        <w:rPr>
          <w:rFonts w:eastAsia="Nunito" w:cs="Nunito"/>
          <w:szCs w:val="26"/>
        </w:rPr>
        <w:t>les</w:t>
      </w:r>
      <w:r w:rsidRPr="00F14078">
        <w:rPr>
          <w:rFonts w:eastAsia="Nunito" w:cs="Nunito"/>
          <w:sz w:val="32"/>
          <w:szCs w:val="30"/>
        </w:rPr>
        <w:t>.</w:t>
      </w:r>
      <w:r w:rsidRPr="00F14078">
        <w:rPr>
          <w:sz w:val="24"/>
          <w:szCs w:val="24"/>
        </w:rPr>
        <w:br w:type="page"/>
      </w:r>
    </w:p>
    <w:p w14:paraId="6ADB2112" w14:textId="77777777" w:rsidR="00CA46D8" w:rsidRPr="00F14078" w:rsidRDefault="00E5205A" w:rsidP="001333FA">
      <w:pPr>
        <w:pStyle w:val="Heading1"/>
        <w:rPr>
          <w:sz w:val="36"/>
          <w:szCs w:val="30"/>
        </w:rPr>
      </w:pPr>
      <w:r w:rsidRPr="00F14078">
        <w:rPr>
          <w:sz w:val="36"/>
          <w:szCs w:val="30"/>
        </w:rPr>
        <w:lastRenderedPageBreak/>
        <w:t>Différences finies dimension 2</w:t>
      </w:r>
    </w:p>
    <w:p w14:paraId="73909DD5" w14:textId="77777777" w:rsidR="00CA46D8" w:rsidRPr="00F14078" w:rsidRDefault="00CA46D8">
      <w:pPr>
        <w:rPr>
          <w:rFonts w:eastAsia="Nunito" w:cs="Nunito"/>
          <w:sz w:val="36"/>
          <w:szCs w:val="34"/>
        </w:rPr>
      </w:pPr>
    </w:p>
    <w:p w14:paraId="0E03DC9C" w14:textId="1F3CC7FB" w:rsidR="00CA46D8" w:rsidRPr="00F14078" w:rsidRDefault="00437E81">
      <w:pPr>
        <w:rPr>
          <w:rFonts w:eastAsia="Nunito" w:cs="Nunito"/>
          <w:szCs w:val="26"/>
        </w:rPr>
      </w:pPr>
      <w:r w:rsidRPr="00F14078">
        <w:rPr>
          <w:rFonts w:eastAsia="Nunito" w:cs="Nunito"/>
          <w:b/>
          <w:szCs w:val="26"/>
        </w:rPr>
        <w:t xml:space="preserve">Problème </w:t>
      </w:r>
      <w:r w:rsidR="00E5205A" w:rsidRPr="00F14078">
        <w:rPr>
          <w:rFonts w:eastAsia="Nunito" w:cs="Nunito"/>
          <w:b/>
          <w:szCs w:val="26"/>
        </w:rPr>
        <w:t xml:space="preserve">: </w:t>
      </w:r>
      <w:r w:rsidRPr="00F14078">
        <w:rPr>
          <w:rFonts w:eastAsia="Nunito" w:cs="Nunito"/>
          <w:szCs w:val="26"/>
        </w:rPr>
        <w:t>Résolution</w:t>
      </w:r>
      <w:r w:rsidR="00E5205A" w:rsidRPr="00F14078">
        <w:rPr>
          <w:rFonts w:eastAsia="Nunito" w:cs="Nunito"/>
          <w:szCs w:val="26"/>
        </w:rPr>
        <w:t xml:space="preserve"> de l’</w:t>
      </w:r>
      <w:r w:rsidRPr="00F14078">
        <w:rPr>
          <w:rFonts w:eastAsia="Nunito" w:cs="Nunito"/>
          <w:szCs w:val="26"/>
        </w:rPr>
        <w:t>équation</w:t>
      </w:r>
      <w:r w:rsidR="00E5205A" w:rsidRPr="00F14078">
        <w:rPr>
          <w:rFonts w:eastAsia="Nunito" w:cs="Nunito"/>
          <w:szCs w:val="26"/>
        </w:rPr>
        <w:t xml:space="preserve"> </w:t>
      </w:r>
      <m:oMath>
        <m:r>
          <w:rPr>
            <w:rFonts w:ascii="Cambria Math" w:eastAsia="Nunito" w:hAnsi="Cambria Math" w:cs="Nunito"/>
            <w:szCs w:val="26"/>
          </w:rPr>
          <m:t>-</m:t>
        </m:r>
        <m:r>
          <w:rPr>
            <w:rFonts w:ascii="Cambria Math" w:eastAsia="Nunito" w:hAnsi="Cambria Math" w:cs="Nunito"/>
            <w:szCs w:val="26"/>
          </w:rPr>
          <m:t>u</m:t>
        </m:r>
        <m:sSup>
          <m:sSupPr>
            <m:ctrlPr>
              <w:rPr>
                <w:rFonts w:ascii="Cambria Math" w:eastAsia="Nunito" w:hAnsi="Cambria Math" w:cs="Nunito"/>
                <w:szCs w:val="26"/>
              </w:rPr>
            </m:ctrlPr>
          </m:sSupPr>
          <m:e>
            <m:r>
              <w:rPr>
                <w:rFonts w:ascii="Cambria Math" w:eastAsia="Nunito" w:hAnsi="Cambria Math" w:cs="Nunito"/>
                <w:szCs w:val="26"/>
              </w:rPr>
              <m:t>'' =</m:t>
            </m:r>
            <m:r>
              <w:rPr>
                <w:rFonts w:ascii="Cambria Math" w:eastAsia="Nunito" w:hAnsi="Cambria Math" w:cs="Nunito"/>
                <w:szCs w:val="26"/>
              </w:rPr>
              <m:t>f</m:t>
            </m:r>
          </m:e>
          <m:sup/>
        </m:sSup>
      </m:oMath>
      <w:r w:rsidR="00E5205A" w:rsidRPr="00F14078">
        <w:rPr>
          <w:rFonts w:eastAsia="Nunito" w:cs="Nunito"/>
          <w:szCs w:val="26"/>
        </w:rPr>
        <w:t xml:space="preserve"> sur </w:t>
      </w:r>
      <m:oMath>
        <m:d>
          <m:dPr>
            <m:begChr m:val="["/>
            <m:endChr m:val="]"/>
            <m:ctrlPr>
              <w:rPr>
                <w:rFonts w:ascii="Cambria Math" w:eastAsia="Nunito" w:hAnsi="Cambria Math" w:cs="Nunito"/>
                <w:szCs w:val="26"/>
              </w:rPr>
            </m:ctrlPr>
          </m:dPr>
          <m:e>
            <m:r>
              <w:rPr>
                <w:rFonts w:ascii="Cambria Math" w:eastAsia="Nunito" w:hAnsi="Cambria Math" w:cs="Nunito"/>
                <w:szCs w:val="26"/>
              </w:rPr>
              <m:t>0, 1</m:t>
            </m:r>
          </m:e>
        </m:d>
        <m:r>
          <w:rPr>
            <w:rFonts w:ascii="Cambria Math" w:eastAsia="Nunito" w:hAnsi="Cambria Math" w:cs="Nunito"/>
            <w:szCs w:val="26"/>
          </w:rPr>
          <m:t>*</m:t>
        </m:r>
        <m:d>
          <m:dPr>
            <m:begChr m:val="["/>
            <m:endChr m:val="]"/>
            <m:ctrlPr>
              <w:rPr>
                <w:rFonts w:ascii="Cambria Math" w:eastAsia="Nunito" w:hAnsi="Cambria Math" w:cs="Nunito"/>
                <w:szCs w:val="26"/>
              </w:rPr>
            </m:ctrlPr>
          </m:dPr>
          <m:e>
            <m:r>
              <w:rPr>
                <w:rFonts w:ascii="Cambria Math" w:eastAsia="Nunito" w:hAnsi="Cambria Math" w:cs="Nunito"/>
                <w:szCs w:val="26"/>
              </w:rPr>
              <m:t>0,1</m:t>
            </m:r>
          </m:e>
        </m:d>
      </m:oMath>
      <w:r w:rsidR="00E5205A" w:rsidRPr="00F14078">
        <w:rPr>
          <w:rFonts w:eastAsia="Nunito" w:cs="Nunito"/>
          <w:szCs w:val="26"/>
        </w:rPr>
        <w:t xml:space="preserve">avec </w:t>
      </w:r>
      <m:oMath>
        <m:r>
          <w:rPr>
            <w:rFonts w:ascii="Cambria Math" w:eastAsia="Nunito" w:hAnsi="Cambria Math" w:cs="Nunito"/>
            <w:szCs w:val="26"/>
          </w:rPr>
          <m:t>f</m:t>
        </m:r>
        <m:r>
          <w:rPr>
            <w:rFonts w:ascii="Cambria Math" w:eastAsia="Nunito" w:hAnsi="Cambria Math" w:cs="Nunito"/>
            <w:szCs w:val="26"/>
          </w:rPr>
          <m:t xml:space="preserve"> </m:t>
        </m:r>
        <m:r>
          <w:rPr>
            <w:rFonts w:ascii="Cambria Math" w:eastAsia="Nunito" w:hAnsi="Cambria Math" w:cs="Nunito"/>
            <w:szCs w:val="26"/>
          </w:rPr>
          <m:t>de</m:t>
        </m:r>
        <m:r>
          <w:rPr>
            <w:rFonts w:ascii="Cambria Math" w:eastAsia="Nunito" w:hAnsi="Cambria Math" w:cs="Nunito"/>
            <w:szCs w:val="26"/>
          </w:rPr>
          <m:t xml:space="preserve"> </m:t>
        </m:r>
        <m:r>
          <w:rPr>
            <w:rFonts w:ascii="Cambria Math" w:eastAsia="Nunito" w:hAnsi="Cambria Math" w:cs="Nunito"/>
            <w:szCs w:val="26"/>
          </w:rPr>
          <m:t>Classe</m:t>
        </m:r>
        <m:r>
          <w:rPr>
            <w:rFonts w:ascii="Cambria Math" w:eastAsia="Nunito" w:hAnsi="Cambria Math" w:cs="Nunito"/>
            <w:szCs w:val="26"/>
          </w:rPr>
          <m:t xml:space="preserve"> </m:t>
        </m:r>
        <m:sSup>
          <m:sSupPr>
            <m:ctrlPr>
              <w:rPr>
                <w:rFonts w:ascii="Cambria Math" w:eastAsia="Nunito" w:hAnsi="Cambria Math" w:cs="Nunito"/>
                <w:szCs w:val="26"/>
              </w:rPr>
            </m:ctrlPr>
          </m:sSupPr>
          <m:e>
            <m:r>
              <w:rPr>
                <w:rFonts w:ascii="Cambria Math" w:eastAsia="Nunito" w:hAnsi="Cambria Math" w:cs="Nunito"/>
                <w:szCs w:val="26"/>
              </w:rPr>
              <m:t>C</m:t>
            </m:r>
          </m:e>
          <m:sup>
            <m:r>
              <w:rPr>
                <w:rFonts w:ascii="Cambria Math" w:eastAsia="Nunito" w:hAnsi="Cambria Math" w:cs="Nunito"/>
                <w:szCs w:val="26"/>
              </w:rPr>
              <m:t>2</m:t>
            </m:r>
          </m:sup>
        </m:sSup>
        <m:r>
          <w:rPr>
            <w:rFonts w:ascii="Cambria Math" w:eastAsia="Nunito" w:hAnsi="Cambria Math" w:cs="Nunito"/>
            <w:szCs w:val="26"/>
          </w:rPr>
          <m:t xml:space="preserve"> </m:t>
        </m:r>
        <m:r>
          <w:rPr>
            <w:rFonts w:ascii="Cambria Math" w:eastAsia="Nunito" w:hAnsi="Cambria Math" w:cs="Nunito"/>
            <w:szCs w:val="26"/>
          </w:rPr>
          <m:t>sur</m:t>
        </m:r>
        <m:r>
          <w:rPr>
            <w:rFonts w:ascii="Cambria Math" w:eastAsia="Nunito" w:hAnsi="Cambria Math" w:cs="Nunito"/>
            <w:szCs w:val="26"/>
          </w:rPr>
          <m:t xml:space="preserve"> ]0,1[*]0,1[, </m:t>
        </m:r>
        <m:r>
          <w:rPr>
            <w:rFonts w:ascii="Cambria Math" w:eastAsia="Nunito" w:hAnsi="Cambria Math" w:cs="Nunito"/>
            <w:szCs w:val="26"/>
          </w:rPr>
          <m:t>f</m:t>
        </m:r>
        <m:r>
          <w:rPr>
            <w:rFonts w:ascii="Cambria Math" w:eastAsia="Nunito" w:hAnsi="Cambria Math" w:cs="Nunito"/>
            <w:szCs w:val="26"/>
          </w:rPr>
          <m:t>(0,)=</m:t>
        </m:r>
        <m:r>
          <w:rPr>
            <w:rFonts w:ascii="Cambria Math" w:eastAsia="Nunito" w:hAnsi="Cambria Math" w:cs="Nunito"/>
            <w:szCs w:val="26"/>
          </w:rPr>
          <m:t>a</m:t>
        </m:r>
        <m:r>
          <w:rPr>
            <w:rFonts w:ascii="Cambria Math" w:eastAsia="Nunito" w:hAnsi="Cambria Math" w:cs="Nunito"/>
            <w:szCs w:val="26"/>
          </w:rPr>
          <m:t xml:space="preserve">, </m:t>
        </m:r>
        <m:r>
          <w:rPr>
            <w:rFonts w:ascii="Cambria Math" w:eastAsia="Nunito" w:hAnsi="Cambria Math" w:cs="Nunito"/>
            <w:szCs w:val="26"/>
          </w:rPr>
          <m:t>f</m:t>
        </m:r>
        <m:r>
          <w:rPr>
            <w:rFonts w:ascii="Cambria Math" w:eastAsia="Nunito" w:hAnsi="Cambria Math" w:cs="Nunito"/>
            <w:szCs w:val="26"/>
          </w:rPr>
          <m:t xml:space="preserve">(1)= </m:t>
        </m:r>
        <m:r>
          <w:rPr>
            <w:rFonts w:ascii="Cambria Math" w:eastAsia="Nunito" w:hAnsi="Cambria Math" w:cs="Nunito"/>
            <w:szCs w:val="26"/>
          </w:rPr>
          <m:t>b</m:t>
        </m:r>
      </m:oMath>
      <w:r w:rsidR="00E5205A" w:rsidRPr="00F14078">
        <w:rPr>
          <w:rFonts w:eastAsia="Nunito" w:cs="Nunito"/>
          <w:szCs w:val="26"/>
        </w:rPr>
        <w:t xml:space="preserve"> et test de ses solutions.</w:t>
      </w:r>
    </w:p>
    <w:p w14:paraId="4532F343" w14:textId="77777777" w:rsidR="00CA46D8" w:rsidRPr="00F14078" w:rsidRDefault="00CA46D8">
      <w:pPr>
        <w:rPr>
          <w:rFonts w:eastAsia="Nunito" w:cs="Nunito"/>
          <w:b/>
          <w:szCs w:val="26"/>
        </w:rPr>
      </w:pPr>
    </w:p>
    <w:p w14:paraId="4EAB19B8" w14:textId="7FF6AA3D" w:rsidR="00CA46D8" w:rsidRPr="00F14078" w:rsidRDefault="00E5205A">
      <w:pPr>
        <w:rPr>
          <w:rFonts w:eastAsia="Nunito" w:cs="Nunito"/>
          <w:szCs w:val="26"/>
        </w:rPr>
      </w:pPr>
      <w:r w:rsidRPr="00F14078">
        <w:rPr>
          <w:rFonts w:eastAsia="Nunito" w:cs="Nunito"/>
          <w:b/>
          <w:szCs w:val="26"/>
        </w:rPr>
        <w:t>Fonction à Tester :</w:t>
      </w:r>
      <w:r w:rsidRPr="00F14078">
        <w:rPr>
          <w:rFonts w:eastAsia="Nunito" w:cs="Nunito"/>
          <w:szCs w:val="26"/>
        </w:rPr>
        <w:t xml:space="preserve"> la fonction solveSystem</w:t>
      </w:r>
      <w:r w:rsidR="00437E81" w:rsidRPr="00F14078">
        <w:rPr>
          <w:rFonts w:eastAsia="Nunito" w:cs="Nunito"/>
          <w:szCs w:val="26"/>
        </w:rPr>
        <w:t xml:space="preserve"> </w:t>
      </w:r>
      <w:r w:rsidRPr="00F14078">
        <w:rPr>
          <w:rFonts w:eastAsia="Nunito" w:cs="Nunito"/>
          <w:szCs w:val="26"/>
        </w:rPr>
        <w:t xml:space="preserve">(matrice </w:t>
      </w:r>
      <w:proofErr w:type="spellStart"/>
      <w:r w:rsidRPr="00F14078">
        <w:rPr>
          <w:rFonts w:eastAsia="Nunito" w:cs="Nunito"/>
          <w:szCs w:val="26"/>
        </w:rPr>
        <w:t>csc</w:t>
      </w:r>
      <w:proofErr w:type="spellEnd"/>
      <w:r w:rsidRPr="00F14078">
        <w:rPr>
          <w:rFonts w:eastAsia="Nunito" w:cs="Nunito"/>
          <w:szCs w:val="26"/>
        </w:rPr>
        <w:t>, mailla</w:t>
      </w:r>
      <w:r w:rsidRPr="00F14078">
        <w:rPr>
          <w:rFonts w:eastAsia="Nunito" w:cs="Nunito"/>
          <w:szCs w:val="26"/>
        </w:rPr>
        <w:t>ge b</w:t>
      </w:r>
      <w:r w:rsidRPr="00F14078">
        <w:rPr>
          <w:rFonts w:eastAsia="Nunito" w:cs="Nunito"/>
          <w:szCs w:val="26"/>
        </w:rPr>
        <w:t xml:space="preserve">) ou </w:t>
      </w:r>
      <w:proofErr w:type="spellStart"/>
      <w:r w:rsidRPr="00F14078">
        <w:rPr>
          <w:rFonts w:eastAsia="Nunito" w:cs="Nunito"/>
          <w:szCs w:val="26"/>
        </w:rPr>
        <w:t>csc</w:t>
      </w:r>
      <w:proofErr w:type="spellEnd"/>
      <w:r w:rsidRPr="00F14078">
        <w:rPr>
          <w:rFonts w:eastAsia="Nunito" w:cs="Nunito"/>
          <w:szCs w:val="26"/>
        </w:rPr>
        <w:t xml:space="preserve"> est la matrice du système au format ccs et b le maillage au sens des différences finies relatif au problème. </w:t>
      </w:r>
    </w:p>
    <w:p w14:paraId="15069385" w14:textId="77777777" w:rsidR="00CA46D8" w:rsidRPr="00F14078" w:rsidRDefault="00CA46D8">
      <w:pPr>
        <w:rPr>
          <w:rFonts w:eastAsia="Nunito" w:cs="Nunito"/>
          <w:szCs w:val="26"/>
        </w:rPr>
      </w:pPr>
    </w:p>
    <w:p w14:paraId="38560978" w14:textId="77777777" w:rsidR="00CA46D8" w:rsidRPr="00F14078" w:rsidRDefault="00E5205A">
      <w:pPr>
        <w:rPr>
          <w:rFonts w:eastAsia="Nunito" w:cs="Nunito"/>
          <w:szCs w:val="26"/>
        </w:rPr>
      </w:pPr>
      <w:r w:rsidRPr="00F14078">
        <w:rPr>
          <w:rFonts w:eastAsia="Nunito" w:cs="Nunito"/>
          <w:b/>
          <w:szCs w:val="26"/>
        </w:rPr>
        <w:t xml:space="preserve">Donnée d’entrée : </w:t>
      </w:r>
      <w:r w:rsidRPr="00F14078">
        <w:rPr>
          <w:rFonts w:eastAsia="Nunito" w:cs="Nunito"/>
          <w:szCs w:val="26"/>
        </w:rPr>
        <w:t xml:space="preserve">Les données d’entrée sont “fonction” qui représente la fonction </w:t>
      </w:r>
      <m:oMath>
        <m:r>
          <w:rPr>
            <w:rFonts w:ascii="Cambria Math" w:eastAsia="Nunito" w:hAnsi="Cambria Math" w:cs="Nunito"/>
            <w:szCs w:val="26"/>
          </w:rPr>
          <m:t>f</m:t>
        </m:r>
      </m:oMath>
      <w:r w:rsidRPr="00F14078">
        <w:rPr>
          <w:rFonts w:eastAsia="Nunito" w:cs="Nunito"/>
          <w:szCs w:val="26"/>
        </w:rPr>
        <w:t xml:space="preserve"> (écrite dans un formalisme que nous décodons afin d’en extraire les valeurs en différents points, </w:t>
      </w:r>
      <m:oMath>
        <m:r>
          <w:rPr>
            <w:rFonts w:ascii="Cambria Math" w:eastAsia="Nunito" w:hAnsi="Cambria Math" w:cs="Nunito"/>
            <w:szCs w:val="26"/>
          </w:rPr>
          <m:t>a</m:t>
        </m:r>
      </m:oMath>
      <w:r w:rsidRPr="00F14078">
        <w:rPr>
          <w:rFonts w:eastAsia="Nunito" w:cs="Nunito"/>
          <w:szCs w:val="26"/>
        </w:rPr>
        <w:t xml:space="preserve">et </w:t>
      </w:r>
      <m:oMath>
        <m:r>
          <w:rPr>
            <w:rFonts w:ascii="Cambria Math" w:eastAsia="Nunito" w:hAnsi="Cambria Math" w:cs="Nunito"/>
            <w:szCs w:val="26"/>
          </w:rPr>
          <m:t>b</m:t>
        </m:r>
      </m:oMath>
      <w:r w:rsidRPr="00F14078">
        <w:rPr>
          <w:rFonts w:eastAsia="Nunito" w:cs="Nunito"/>
          <w:szCs w:val="26"/>
        </w:rPr>
        <w:t xml:space="preserve"> qui valent respectivement </w:t>
      </w:r>
      <m:oMath>
        <m:r>
          <w:rPr>
            <w:rFonts w:ascii="Cambria Math" w:eastAsia="Nunito" w:hAnsi="Cambria Math" w:cs="Nunito"/>
            <w:szCs w:val="26"/>
          </w:rPr>
          <m:t>f</m:t>
        </m:r>
        <m:r>
          <w:rPr>
            <w:rFonts w:ascii="Cambria Math" w:eastAsia="Nunito" w:hAnsi="Cambria Math" w:cs="Nunito"/>
            <w:szCs w:val="26"/>
          </w:rPr>
          <m:t>(</m:t>
        </m:r>
        <m:r>
          <w:rPr>
            <w:rFonts w:ascii="Cambria Math" w:eastAsia="Nunito" w:hAnsi="Cambria Math" w:cs="Nunito"/>
            <w:szCs w:val="26"/>
          </w:rPr>
          <m:t>a</m:t>
        </m:r>
        <m:r>
          <w:rPr>
            <w:rFonts w:ascii="Cambria Math" w:eastAsia="Nunito" w:hAnsi="Cambria Math" w:cs="Nunito"/>
            <w:szCs w:val="26"/>
          </w:rPr>
          <m:t xml:space="preserve">) </m:t>
        </m:r>
        <m:r>
          <w:rPr>
            <w:rFonts w:ascii="Cambria Math" w:eastAsia="Nunito" w:hAnsi="Cambria Math" w:cs="Nunito"/>
            <w:szCs w:val="26"/>
          </w:rPr>
          <m:t>et</m:t>
        </m:r>
        <m:r>
          <w:rPr>
            <w:rFonts w:ascii="Cambria Math" w:eastAsia="Nunito" w:hAnsi="Cambria Math" w:cs="Nunito"/>
            <w:szCs w:val="26"/>
          </w:rPr>
          <m:t xml:space="preserve"> </m:t>
        </m:r>
        <m:r>
          <w:rPr>
            <w:rFonts w:ascii="Cambria Math" w:eastAsia="Nunito" w:hAnsi="Cambria Math" w:cs="Nunito"/>
            <w:szCs w:val="26"/>
          </w:rPr>
          <m:t>f</m:t>
        </m:r>
        <m:r>
          <w:rPr>
            <w:rFonts w:ascii="Cambria Math" w:eastAsia="Nunito" w:hAnsi="Cambria Math" w:cs="Nunito"/>
            <w:szCs w:val="26"/>
          </w:rPr>
          <m:t>(</m:t>
        </m:r>
        <m:r>
          <w:rPr>
            <w:rFonts w:ascii="Cambria Math" w:eastAsia="Nunito" w:hAnsi="Cambria Math" w:cs="Nunito"/>
            <w:szCs w:val="26"/>
          </w:rPr>
          <m:t>b</m:t>
        </m:r>
        <m:r>
          <w:rPr>
            <w:rFonts w:ascii="Cambria Math" w:eastAsia="Nunito" w:hAnsi="Cambria Math" w:cs="Nunito"/>
            <w:szCs w:val="26"/>
          </w:rPr>
          <m:t>)</m:t>
        </m:r>
      </m:oMath>
      <w:r w:rsidRPr="00F14078">
        <w:rPr>
          <w:rFonts w:eastAsia="Nunito" w:cs="Nunito"/>
          <w:szCs w:val="26"/>
        </w:rPr>
        <w:t xml:space="preserve"> et </w:t>
      </w:r>
      <m:oMath>
        <m:r>
          <w:rPr>
            <w:rFonts w:ascii="Cambria Math" w:eastAsia="Nunito" w:hAnsi="Cambria Math" w:cs="Nunito"/>
            <w:szCs w:val="26"/>
          </w:rPr>
          <m:t>n</m:t>
        </m:r>
        <m:r>
          <w:rPr>
            <w:rFonts w:ascii="Cambria Math" w:eastAsia="Nunito" w:hAnsi="Cambria Math" w:cs="Nunito"/>
            <w:szCs w:val="26"/>
          </w:rPr>
          <m:t xml:space="preserve"> </m:t>
        </m:r>
        <m:r>
          <w:rPr>
            <w:rFonts w:ascii="Cambria Math" w:eastAsia="Nunito" w:hAnsi="Cambria Math" w:cs="Nunito"/>
            <w:szCs w:val="26"/>
          </w:rPr>
          <m:t>et</m:t>
        </m:r>
        <m:r>
          <w:rPr>
            <w:rFonts w:ascii="Cambria Math" w:eastAsia="Nunito" w:hAnsi="Cambria Math" w:cs="Nunito"/>
            <w:szCs w:val="26"/>
          </w:rPr>
          <m:t xml:space="preserve"> </m:t>
        </m:r>
        <m:r>
          <w:rPr>
            <w:rFonts w:ascii="Cambria Math" w:eastAsia="Nunito" w:hAnsi="Cambria Math" w:cs="Nunito"/>
            <w:szCs w:val="26"/>
          </w:rPr>
          <m:t>m</m:t>
        </m:r>
      </m:oMath>
      <w:r w:rsidRPr="00F14078">
        <w:rPr>
          <w:rFonts w:eastAsia="Nunito" w:cs="Nunito"/>
          <w:szCs w:val="26"/>
        </w:rPr>
        <w:t xml:space="preserve"> qui représente la taille du maillage (et implique qu’on a </w:t>
      </w:r>
      <m:oMath>
        <m:r>
          <w:rPr>
            <w:rFonts w:ascii="Cambria Math" w:eastAsia="Nunito" w:hAnsi="Cambria Math" w:cs="Nunito"/>
            <w:szCs w:val="26"/>
          </w:rPr>
          <m:t>(</m:t>
        </m:r>
        <m:r>
          <w:rPr>
            <w:rFonts w:ascii="Cambria Math" w:eastAsia="Nunito" w:hAnsi="Cambria Math" w:cs="Nunito"/>
            <w:szCs w:val="26"/>
          </w:rPr>
          <m:t>n</m:t>
        </m:r>
        <m:r>
          <w:rPr>
            <w:rFonts w:ascii="Cambria Math" w:eastAsia="Nunito" w:hAnsi="Cambria Math" w:cs="Nunito"/>
            <w:szCs w:val="26"/>
          </w:rPr>
          <m:t>+1)*(</m:t>
        </m:r>
        <m:r>
          <w:rPr>
            <w:rFonts w:ascii="Cambria Math" w:eastAsia="Nunito" w:hAnsi="Cambria Math" w:cs="Nunito"/>
            <w:szCs w:val="26"/>
          </w:rPr>
          <m:t>m</m:t>
        </m:r>
        <m:r>
          <w:rPr>
            <w:rFonts w:ascii="Cambria Math" w:eastAsia="Nunito" w:hAnsi="Cambria Math" w:cs="Nunito"/>
            <w:szCs w:val="26"/>
          </w:rPr>
          <m:t>+1)</m:t>
        </m:r>
      </m:oMath>
      <w:r w:rsidRPr="00F14078">
        <w:rPr>
          <w:rFonts w:eastAsia="Nunito" w:cs="Nunito"/>
          <w:szCs w:val="26"/>
        </w:rPr>
        <w:t>points)</w:t>
      </w:r>
    </w:p>
    <w:p w14:paraId="57B60441" w14:textId="21BE7BBF" w:rsidR="00CA46D8" w:rsidRPr="00F14078" w:rsidRDefault="00E5205A">
      <w:pPr>
        <w:numPr>
          <w:ilvl w:val="0"/>
          <w:numId w:val="11"/>
        </w:numPr>
        <w:rPr>
          <w:rFonts w:eastAsia="Nunito" w:cs="Nunito"/>
          <w:szCs w:val="26"/>
        </w:rPr>
      </w:pPr>
      <w:r w:rsidRPr="00F14078">
        <w:rPr>
          <w:rFonts w:eastAsia="Nunito" w:cs="Nunito"/>
          <w:b/>
          <w:szCs w:val="26"/>
        </w:rPr>
        <w:t>Nombre de c</w:t>
      </w:r>
      <w:r w:rsidRPr="00F14078">
        <w:rPr>
          <w:rFonts w:eastAsia="Nunito" w:cs="Nunito"/>
          <w:b/>
          <w:szCs w:val="26"/>
        </w:rPr>
        <w:t xml:space="preserve">as testés : </w:t>
      </w:r>
      <w:r w:rsidRPr="00F14078">
        <w:rPr>
          <w:rFonts w:eastAsia="Nunito" w:cs="Nunito"/>
          <w:szCs w:val="26"/>
        </w:rPr>
        <w:t xml:space="preserve">Dans le cadre de la résolution des équations différentielles par différence finie, l’on distingue </w:t>
      </w:r>
      <w:r w:rsidRPr="00F14078">
        <w:rPr>
          <w:rFonts w:eastAsia="Nunito" w:cs="Nunito"/>
          <w:b/>
          <w:szCs w:val="26"/>
        </w:rPr>
        <w:t>deux</w:t>
      </w:r>
      <w:r w:rsidRPr="00F14078">
        <w:rPr>
          <w:rFonts w:eastAsia="Nunito" w:cs="Nunito"/>
          <w:szCs w:val="26"/>
        </w:rPr>
        <w:t xml:space="preserve"> principaux cas de test : les fonctions polynômes de degré inférieur ou égal à 2 et toutes les autres fonctions de classe </w:t>
      </w:r>
      <m:oMath>
        <m:sSup>
          <m:sSupPr>
            <m:ctrlPr>
              <w:rPr>
                <w:rFonts w:ascii="Cambria Math" w:eastAsia="Nunito" w:hAnsi="Cambria Math" w:cs="Nunito"/>
                <w:szCs w:val="26"/>
              </w:rPr>
            </m:ctrlPr>
          </m:sSupPr>
          <m:e>
            <m:r>
              <w:rPr>
                <w:rFonts w:ascii="Cambria Math" w:eastAsia="Nunito" w:hAnsi="Cambria Math" w:cs="Nunito"/>
                <w:szCs w:val="26"/>
              </w:rPr>
              <m:t>C</m:t>
            </m:r>
          </m:e>
          <m:sup>
            <m:r>
              <w:rPr>
                <w:rFonts w:ascii="Cambria Math" w:eastAsia="Nunito" w:hAnsi="Cambria Math" w:cs="Nunito"/>
                <w:szCs w:val="26"/>
              </w:rPr>
              <m:t>2</m:t>
            </m:r>
          </m:sup>
        </m:sSup>
      </m:oMath>
      <w:r w:rsidRPr="00F14078">
        <w:rPr>
          <w:rFonts w:eastAsia="Nunito" w:cs="Nunito"/>
          <w:szCs w:val="26"/>
        </w:rPr>
        <w:t>(en dehors des po</w:t>
      </w:r>
      <w:r w:rsidRPr="00F14078">
        <w:rPr>
          <w:rFonts w:eastAsia="Nunito" w:cs="Nunito"/>
          <w:szCs w:val="26"/>
        </w:rPr>
        <w:t xml:space="preserve">lynômes de degré inférieur ou égal à 2. Afin de s’assurer de l’efficacité de la fonction Solver, nous avons généré 27 fonctions à tester (10 et 17 respectivement). Pour introduire ces fonctions dans le programme, nous avons utilisé les fonctions lambda en </w:t>
      </w:r>
      <w:r w:rsidRPr="00F14078">
        <w:rPr>
          <w:rFonts w:eastAsia="Nunito" w:cs="Nunito"/>
          <w:szCs w:val="26"/>
        </w:rPr>
        <w:t xml:space="preserve">python, fonction qui permettent de créer </w:t>
      </w:r>
      <w:r w:rsidR="00437E81" w:rsidRPr="00F14078">
        <w:rPr>
          <w:rFonts w:eastAsia="Nunito" w:cs="Nunito"/>
          <w:szCs w:val="26"/>
        </w:rPr>
        <w:t>des fonctions</w:t>
      </w:r>
      <w:r w:rsidRPr="00F14078">
        <w:rPr>
          <w:rFonts w:eastAsia="Nunito" w:cs="Nunito"/>
          <w:szCs w:val="26"/>
        </w:rPr>
        <w:t xml:space="preserve"> au sens mathématique en spécifiant les variables et l’expression de ladite fonction. </w:t>
      </w:r>
      <w:r w:rsidR="00437E81" w:rsidRPr="00F14078">
        <w:rPr>
          <w:rFonts w:eastAsia="Nunito" w:cs="Nunito"/>
          <w:szCs w:val="26"/>
        </w:rPr>
        <w:t>E</w:t>
      </w:r>
      <w:r w:rsidRPr="00F14078">
        <w:rPr>
          <w:rFonts w:eastAsia="Nunito" w:cs="Nunito"/>
          <w:szCs w:val="26"/>
        </w:rPr>
        <w:t>xemple</w:t>
      </w:r>
      <w:r w:rsidR="00437E81" w:rsidRPr="00F14078">
        <w:rPr>
          <w:rFonts w:eastAsia="Nunito" w:cs="Nunito"/>
          <w:szCs w:val="26"/>
        </w:rPr>
        <w:t xml:space="preserve"> </w:t>
      </w:r>
      <w:r w:rsidRPr="00F14078">
        <w:rPr>
          <w:rFonts w:eastAsia="Nunito" w:cs="Nunito"/>
          <w:szCs w:val="26"/>
        </w:rPr>
        <w:t>: la fonction calculant le carré d’un nombre est</w:t>
      </w:r>
      <w:r w:rsidR="00437E81" w:rsidRPr="00F14078">
        <w:rPr>
          <w:rFonts w:eastAsia="Nunito" w:cs="Nunito"/>
          <w:szCs w:val="26"/>
        </w:rPr>
        <w:t xml:space="preserve"> </w:t>
      </w:r>
      <w:r w:rsidRPr="00F14078">
        <w:rPr>
          <w:rFonts w:eastAsia="Nunito" w:cs="Nunito"/>
          <w:szCs w:val="26"/>
        </w:rPr>
        <w:t xml:space="preserve">: </w:t>
      </w:r>
      <m:oMath>
        <m:r>
          <w:rPr>
            <w:rFonts w:ascii="Cambria Math" w:eastAsia="Nunito" w:hAnsi="Cambria Math" w:cs="Nunito"/>
            <w:szCs w:val="26"/>
          </w:rPr>
          <m:t>lambda</m:t>
        </m:r>
        <m:r>
          <w:rPr>
            <w:rFonts w:ascii="Cambria Math" w:eastAsia="Nunito" w:hAnsi="Cambria Math" w:cs="Nunito"/>
            <w:szCs w:val="26"/>
          </w:rPr>
          <m:t xml:space="preserve"> </m:t>
        </m:r>
        <m:r>
          <w:rPr>
            <w:rFonts w:ascii="Cambria Math" w:eastAsia="Nunito" w:hAnsi="Cambria Math" w:cs="Nunito"/>
            <w:szCs w:val="26"/>
          </w:rPr>
          <m:t>x</m:t>
        </m:r>
        <m:r>
          <w:rPr>
            <w:rFonts w:ascii="Cambria Math" w:eastAsia="Nunito" w:hAnsi="Cambria Math" w:cs="Nunito"/>
            <w:szCs w:val="26"/>
          </w:rPr>
          <m:t>:</m:t>
        </m:r>
        <m:r>
          <w:rPr>
            <w:rFonts w:ascii="Cambria Math" w:eastAsia="Nunito" w:hAnsi="Cambria Math" w:cs="Nunito"/>
            <w:szCs w:val="26"/>
          </w:rPr>
          <m:t>x</m:t>
        </m:r>
        <m:r>
          <w:rPr>
            <w:rFonts w:ascii="Cambria Math" w:eastAsia="Nunito" w:hAnsi="Cambria Math" w:cs="Nunito"/>
            <w:szCs w:val="26"/>
          </w:rPr>
          <m:t>**</m:t>
        </m:r>
        <m:r>
          <w:rPr>
            <w:rFonts w:ascii="Cambria Math" w:eastAsia="Nunito" w:hAnsi="Cambria Math" w:cs="Nunito"/>
            <w:szCs w:val="26"/>
          </w:rPr>
          <m:t>2</m:t>
        </m:r>
      </m:oMath>
      <w:r w:rsidRPr="00F14078">
        <w:rPr>
          <w:rFonts w:eastAsia="Nunito" w:cs="Nunito"/>
          <w:szCs w:val="26"/>
        </w:rPr>
        <w:t xml:space="preserve"> .</w:t>
      </w:r>
    </w:p>
    <w:p w14:paraId="7CCE0C46" w14:textId="77777777" w:rsidR="00CA46D8" w:rsidRPr="00F14078" w:rsidRDefault="00CA46D8">
      <w:pPr>
        <w:rPr>
          <w:rFonts w:eastAsia="Nunito" w:cs="Nunito"/>
          <w:szCs w:val="26"/>
        </w:rPr>
      </w:pPr>
    </w:p>
    <w:p w14:paraId="07B9D165" w14:textId="77777777" w:rsidR="00CA46D8" w:rsidRPr="00F14078" w:rsidRDefault="00CA46D8">
      <w:pPr>
        <w:rPr>
          <w:rFonts w:eastAsia="Nunito" w:cs="Nunito"/>
          <w:szCs w:val="26"/>
        </w:rPr>
      </w:pPr>
    </w:p>
    <w:p w14:paraId="7EA2BBD2" w14:textId="77777777" w:rsidR="00CA46D8" w:rsidRPr="00F14078" w:rsidRDefault="00E5205A">
      <w:pPr>
        <w:rPr>
          <w:rFonts w:eastAsia="Nunito" w:cs="Nunito"/>
          <w:szCs w:val="26"/>
        </w:rPr>
      </w:pPr>
      <w:r w:rsidRPr="00F14078">
        <w:rPr>
          <w:rFonts w:eastAsia="Nunito" w:cs="Nunito"/>
          <w:b/>
          <w:szCs w:val="26"/>
        </w:rPr>
        <w:t xml:space="preserve">Méthode de Résolution : </w:t>
      </w:r>
      <w:r w:rsidRPr="00F14078">
        <w:rPr>
          <w:rFonts w:eastAsia="Nunito" w:cs="Nunito"/>
          <w:szCs w:val="26"/>
        </w:rPr>
        <w:t>la méthode</w:t>
      </w:r>
      <w:r w:rsidRPr="00F14078">
        <w:rPr>
          <w:rFonts w:eastAsia="Nunito" w:cs="Nunito"/>
          <w:szCs w:val="26"/>
        </w:rPr>
        <w:t xml:space="preserve"> que nous utiliserons pour résoudre le système matriciel ici est la méthode de Gauss-Seidel qui est une méthode itérative.</w:t>
      </w:r>
    </w:p>
    <w:p w14:paraId="440C66F8" w14:textId="77777777" w:rsidR="00CA46D8" w:rsidRPr="00F14078" w:rsidRDefault="00CA46D8">
      <w:pPr>
        <w:rPr>
          <w:rFonts w:eastAsia="Nunito" w:cs="Nunito"/>
          <w:szCs w:val="26"/>
        </w:rPr>
      </w:pPr>
    </w:p>
    <w:p w14:paraId="2AD6FF5A" w14:textId="336829B5" w:rsidR="00CA46D8" w:rsidRPr="00F14078" w:rsidRDefault="00E5205A">
      <w:pPr>
        <w:rPr>
          <w:rFonts w:eastAsia="Nunito" w:cs="Nunito"/>
          <w:szCs w:val="26"/>
        </w:rPr>
      </w:pPr>
      <w:r w:rsidRPr="00F14078">
        <w:rPr>
          <w:rFonts w:eastAsia="Nunito" w:cs="Nunito"/>
          <w:b/>
          <w:szCs w:val="26"/>
        </w:rPr>
        <w:t>Fonction de Tests :</w:t>
      </w:r>
      <w:r w:rsidRPr="00F14078">
        <w:rPr>
          <w:rFonts w:eastAsia="Nunito" w:cs="Nunito"/>
          <w:szCs w:val="26"/>
        </w:rPr>
        <w:t xml:space="preserve"> nous avons utilisé deux fonctions de tests</w:t>
      </w:r>
      <w:r w:rsidR="00437E81" w:rsidRPr="00F14078">
        <w:rPr>
          <w:rFonts w:eastAsia="Nunito" w:cs="Nunito"/>
          <w:szCs w:val="26"/>
        </w:rPr>
        <w:t xml:space="preserve"> </w:t>
      </w:r>
      <w:r w:rsidRPr="00F14078">
        <w:rPr>
          <w:rFonts w:eastAsia="Nunito" w:cs="Nunito"/>
          <w:szCs w:val="26"/>
        </w:rPr>
        <w:t>:</w:t>
      </w:r>
    </w:p>
    <w:p w14:paraId="150EEF92" w14:textId="67514244" w:rsidR="00CA46D8" w:rsidRPr="00F14078" w:rsidRDefault="00437E81">
      <w:pPr>
        <w:numPr>
          <w:ilvl w:val="0"/>
          <w:numId w:val="10"/>
        </w:numPr>
        <w:rPr>
          <w:rFonts w:eastAsia="Nunito" w:cs="Nunito"/>
          <w:szCs w:val="26"/>
        </w:rPr>
      </w:pPr>
      <w:r w:rsidRPr="00F14078">
        <w:rPr>
          <w:rFonts w:eastAsia="Nunito" w:cs="Nunito"/>
          <w:szCs w:val="26"/>
        </w:rPr>
        <w:t>L’erreur</w:t>
      </w:r>
      <w:r w:rsidR="00E5205A" w:rsidRPr="00F14078">
        <w:rPr>
          <w:rFonts w:eastAsia="Nunito" w:cs="Nunito"/>
          <w:szCs w:val="26"/>
        </w:rPr>
        <w:t xml:space="preserve"> relative basée sur la norme </w:t>
      </w:r>
      <w:r w:rsidRPr="00F14078">
        <w:rPr>
          <w:rFonts w:eastAsia="Nunito" w:cs="Nunito"/>
          <w:szCs w:val="26"/>
        </w:rPr>
        <w:t>Infinie :</w:t>
      </w:r>
      <w:r w:rsidR="00E5205A" w:rsidRPr="00F14078">
        <w:rPr>
          <w:rFonts w:eastAsia="Nunito" w:cs="Nunito"/>
          <w:szCs w:val="26"/>
        </w:rPr>
        <w:t xml:space="preserve"> elle est utilisée fais</w:t>
      </w:r>
      <w:r w:rsidR="00E5205A" w:rsidRPr="00F14078">
        <w:rPr>
          <w:rFonts w:eastAsia="Nunito" w:cs="Nunito"/>
          <w:szCs w:val="26"/>
        </w:rPr>
        <w:t xml:space="preserve">ant la différence relative entre la norme infinie de la solution réelle et de la solution. Elle a été utilisée pour tester les cas où f est une fonction polynôme de degré inférieur ou égal à 2. Un cas de test est réussi pour </w:t>
      </w:r>
      <w:r w:rsidR="00E5205A" w:rsidRPr="00F14078">
        <w:rPr>
          <w:rFonts w:eastAsia="Nunito" w:cs="Nunito"/>
          <w:szCs w:val="26"/>
        </w:rPr>
        <w:lastRenderedPageBreak/>
        <w:t xml:space="preserve">un polynôme de degré inférieur </w:t>
      </w:r>
      <w:r w:rsidR="00E5205A" w:rsidRPr="00F14078">
        <w:rPr>
          <w:rFonts w:eastAsia="Nunito" w:cs="Nunito"/>
          <w:szCs w:val="26"/>
        </w:rPr>
        <w:t xml:space="preserve">ou égal à 2 lorsque l’erreur relative pour ce cas est inférieure à </w:t>
      </w:r>
      <m:oMath>
        <m:r>
          <w:rPr>
            <w:rFonts w:ascii="Cambria Math" w:eastAsia="Nunito" w:hAnsi="Cambria Math" w:cs="Nunito"/>
            <w:szCs w:val="26"/>
          </w:rPr>
          <m:t>1</m:t>
        </m:r>
        <m:sSup>
          <m:sSupPr>
            <m:ctrlPr>
              <w:rPr>
                <w:rFonts w:ascii="Cambria Math" w:eastAsia="Nunito" w:hAnsi="Cambria Math" w:cs="Nunito"/>
                <w:szCs w:val="26"/>
              </w:rPr>
            </m:ctrlPr>
          </m:sSupPr>
          <m:e>
            <m:r>
              <w:rPr>
                <w:rFonts w:ascii="Cambria Math" w:eastAsia="Nunito" w:hAnsi="Cambria Math" w:cs="Nunito"/>
                <w:szCs w:val="26"/>
              </w:rPr>
              <m:t>0</m:t>
            </m:r>
          </m:e>
          <m:sup>
            <m:r>
              <w:rPr>
                <w:rFonts w:ascii="Cambria Math" w:eastAsia="Nunito" w:hAnsi="Cambria Math" w:cs="Nunito"/>
                <w:szCs w:val="26"/>
              </w:rPr>
              <m:t>-</m:t>
            </m:r>
            <m:r>
              <w:rPr>
                <w:rFonts w:ascii="Cambria Math" w:eastAsia="Nunito" w:hAnsi="Cambria Math" w:cs="Nunito"/>
                <w:szCs w:val="26"/>
              </w:rPr>
              <m:t>8</m:t>
            </m:r>
          </m:sup>
        </m:sSup>
      </m:oMath>
      <w:r w:rsidR="00E5205A" w:rsidRPr="00F14078">
        <w:rPr>
          <w:rFonts w:eastAsia="Nunito" w:cs="Nunito"/>
          <w:szCs w:val="26"/>
        </w:rPr>
        <w:t>.</w:t>
      </w:r>
    </w:p>
    <w:p w14:paraId="79097FA3" w14:textId="14811948" w:rsidR="00CA46D8" w:rsidRPr="00F14078" w:rsidRDefault="00437E81">
      <w:pPr>
        <w:numPr>
          <w:ilvl w:val="0"/>
          <w:numId w:val="10"/>
        </w:numPr>
        <w:rPr>
          <w:rFonts w:eastAsia="Nunito" w:cs="Nunito"/>
          <w:szCs w:val="26"/>
        </w:rPr>
      </w:pPr>
      <w:r w:rsidRPr="00F14078">
        <w:rPr>
          <w:rFonts w:eastAsia="Nunito" w:cs="Nunito"/>
          <w:szCs w:val="26"/>
        </w:rPr>
        <w:t xml:space="preserve">ConvMail </w:t>
      </w:r>
      <w:r w:rsidR="00E5205A" w:rsidRPr="00F14078">
        <w:rPr>
          <w:rFonts w:eastAsia="Nunito" w:cs="Nunito"/>
          <w:szCs w:val="26"/>
        </w:rPr>
        <w:t xml:space="preserve">: Cette fonction de test est utilisée pour les cas de fonctions de classe </w:t>
      </w:r>
      <m:oMath>
        <m:sSup>
          <m:sSupPr>
            <m:ctrlPr>
              <w:rPr>
                <w:rFonts w:ascii="Cambria Math" w:eastAsia="Nunito" w:hAnsi="Cambria Math" w:cs="Nunito"/>
                <w:szCs w:val="26"/>
              </w:rPr>
            </m:ctrlPr>
          </m:sSupPr>
          <m:e>
            <m:r>
              <w:rPr>
                <w:rFonts w:ascii="Cambria Math" w:eastAsia="Nunito" w:hAnsi="Cambria Math" w:cs="Nunito"/>
                <w:szCs w:val="26"/>
              </w:rPr>
              <m:t>C</m:t>
            </m:r>
          </m:e>
          <m:sup>
            <m:r>
              <w:rPr>
                <w:rFonts w:ascii="Cambria Math" w:eastAsia="Nunito" w:hAnsi="Cambria Math" w:cs="Nunito"/>
                <w:szCs w:val="26"/>
              </w:rPr>
              <m:t>2</m:t>
            </m:r>
          </m:sup>
        </m:sSup>
      </m:oMath>
      <w:r w:rsidR="00E5205A" w:rsidRPr="00F14078">
        <w:rPr>
          <w:rFonts w:eastAsia="Nunito" w:cs="Nunito"/>
          <w:szCs w:val="26"/>
        </w:rPr>
        <w:t xml:space="preserve"> n’étant pas des polynômes de degré inférieurs ou égal à 2. C’est une fonction permettant de calcu</w:t>
      </w:r>
      <w:r w:rsidR="00E5205A" w:rsidRPr="00F14078">
        <w:rPr>
          <w:rFonts w:eastAsia="Nunito" w:cs="Nunito"/>
          <w:szCs w:val="26"/>
        </w:rPr>
        <w:t xml:space="preserve">ler l’ordre de convergence de la méthode pour une fonction (à partir de la formule : </w:t>
      </w:r>
      <m:oMath>
        <m:f>
          <m:fPr>
            <m:ctrlPr>
              <w:rPr>
                <w:rFonts w:ascii="Cambria Math" w:eastAsia="Nunito" w:hAnsi="Cambria Math" w:cs="Nunito"/>
                <w:szCs w:val="26"/>
              </w:rPr>
            </m:ctrlPr>
          </m:fPr>
          <m:num>
            <m:r>
              <w:rPr>
                <w:rFonts w:ascii="Cambria Math" w:eastAsia="Nunito" w:hAnsi="Cambria Math" w:cs="Nunito"/>
                <w:szCs w:val="26"/>
              </w:rPr>
              <m:t>log</m:t>
            </m:r>
            <m:r>
              <w:rPr>
                <w:rFonts w:ascii="Cambria Math" w:eastAsia="Nunito" w:hAnsi="Cambria Math" w:cs="Nunito"/>
                <w:szCs w:val="26"/>
              </w:rPr>
              <m:t>(</m:t>
            </m:r>
            <m:r>
              <w:rPr>
                <w:rFonts w:ascii="Cambria Math" w:eastAsia="Nunito" w:hAnsi="Cambria Math" w:cs="Nunito"/>
                <w:szCs w:val="26"/>
              </w:rPr>
              <m:t>err</m:t>
            </m:r>
            <m:r>
              <w:rPr>
                <w:rFonts w:ascii="Cambria Math" w:eastAsia="Nunito" w:hAnsi="Cambria Math" w:cs="Nunito"/>
                <w:szCs w:val="26"/>
              </w:rPr>
              <m:t xml:space="preserve">2)  -  </m:t>
            </m:r>
            <m:r>
              <w:rPr>
                <w:rFonts w:ascii="Cambria Math" w:eastAsia="Nunito" w:hAnsi="Cambria Math" w:cs="Nunito"/>
                <w:szCs w:val="26"/>
              </w:rPr>
              <m:t>log</m:t>
            </m:r>
            <m:r>
              <w:rPr>
                <w:rFonts w:ascii="Cambria Math" w:eastAsia="Nunito" w:hAnsi="Cambria Math" w:cs="Nunito"/>
                <w:szCs w:val="26"/>
              </w:rPr>
              <m:t>(</m:t>
            </m:r>
            <m:r>
              <w:rPr>
                <w:rFonts w:ascii="Cambria Math" w:eastAsia="Nunito" w:hAnsi="Cambria Math" w:cs="Nunito"/>
                <w:szCs w:val="26"/>
              </w:rPr>
              <m:t>err</m:t>
            </m:r>
            <m:r>
              <w:rPr>
                <w:rFonts w:ascii="Cambria Math" w:eastAsia="Nunito" w:hAnsi="Cambria Math" w:cs="Nunito"/>
                <w:szCs w:val="26"/>
              </w:rPr>
              <m:t>1)</m:t>
            </m:r>
          </m:num>
          <m:den>
            <m:r>
              <w:rPr>
                <w:rFonts w:ascii="Cambria Math" w:eastAsia="Nunito" w:hAnsi="Cambria Math" w:cs="Nunito"/>
                <w:szCs w:val="26"/>
              </w:rPr>
              <m:t>log</m:t>
            </m:r>
            <m:r>
              <w:rPr>
                <w:rFonts w:ascii="Cambria Math" w:eastAsia="Nunito" w:hAnsi="Cambria Math" w:cs="Nunito"/>
                <w:szCs w:val="26"/>
              </w:rPr>
              <m:t>(h</m:t>
            </m:r>
            <m:r>
              <w:rPr>
                <w:rFonts w:ascii="Cambria Math" w:eastAsia="Nunito" w:hAnsi="Cambria Math" w:cs="Nunito"/>
                <w:szCs w:val="26"/>
              </w:rPr>
              <m:t xml:space="preserve">2) - </m:t>
            </m:r>
            <m:r>
              <w:rPr>
                <w:rFonts w:ascii="Cambria Math" w:eastAsia="Nunito" w:hAnsi="Cambria Math" w:cs="Nunito"/>
                <w:szCs w:val="26"/>
              </w:rPr>
              <m:t>log</m:t>
            </m:r>
            <m:r>
              <w:rPr>
                <w:rFonts w:ascii="Cambria Math" w:eastAsia="Nunito" w:hAnsi="Cambria Math" w:cs="Nunito"/>
                <w:szCs w:val="26"/>
              </w:rPr>
              <m:t>(h</m:t>
            </m:r>
            <m:r>
              <w:rPr>
                <w:rFonts w:ascii="Cambria Math" w:eastAsia="Nunito" w:hAnsi="Cambria Math" w:cs="Nunito"/>
                <w:szCs w:val="26"/>
              </w:rPr>
              <m:t>1)</m:t>
            </m:r>
          </m:den>
        </m:f>
      </m:oMath>
      <w:r w:rsidR="00E5205A" w:rsidRPr="00F14078">
        <w:rPr>
          <w:rFonts w:eastAsia="Nunito" w:cs="Nunito"/>
          <w:szCs w:val="26"/>
        </w:rPr>
        <w:t xml:space="preserve">). Le test est réussi par cette fonction si l’ordre de convergence est supérieur ou égal à </w:t>
      </w:r>
      <m:oMath>
        <m:r>
          <w:rPr>
            <w:rFonts w:ascii="Cambria Math" w:eastAsia="Nunito" w:hAnsi="Cambria Math" w:cs="Nunito"/>
            <w:szCs w:val="26"/>
          </w:rPr>
          <m:t>2-1</m:t>
        </m:r>
        <m:sSup>
          <m:sSupPr>
            <m:ctrlPr>
              <w:rPr>
                <w:rFonts w:ascii="Cambria Math" w:eastAsia="Nunito" w:hAnsi="Cambria Math" w:cs="Nunito"/>
                <w:szCs w:val="26"/>
              </w:rPr>
            </m:ctrlPr>
          </m:sSupPr>
          <m:e>
            <m:r>
              <w:rPr>
                <w:rFonts w:ascii="Cambria Math" w:eastAsia="Nunito" w:hAnsi="Cambria Math" w:cs="Nunito"/>
                <w:szCs w:val="26"/>
              </w:rPr>
              <m:t>0</m:t>
            </m:r>
          </m:e>
          <m:sup>
            <m:r>
              <w:rPr>
                <w:rFonts w:ascii="Cambria Math" w:eastAsia="Nunito" w:hAnsi="Cambria Math" w:cs="Nunito"/>
                <w:szCs w:val="26"/>
              </w:rPr>
              <m:t>-</m:t>
            </m:r>
            <m:r>
              <w:rPr>
                <w:rFonts w:ascii="Cambria Math" w:eastAsia="Nunito" w:hAnsi="Cambria Math" w:cs="Nunito"/>
                <w:szCs w:val="26"/>
              </w:rPr>
              <m:t>3</m:t>
            </m:r>
          </m:sup>
        </m:sSup>
      </m:oMath>
      <w:r w:rsidR="00E5205A" w:rsidRPr="00F14078">
        <w:rPr>
          <w:rFonts w:eastAsia="Nunito" w:cs="Nunito"/>
          <w:szCs w:val="26"/>
        </w:rPr>
        <w:t>.</w:t>
      </w:r>
    </w:p>
    <w:p w14:paraId="7C729AFB" w14:textId="77777777" w:rsidR="00CA46D8" w:rsidRPr="00F14078" w:rsidRDefault="00CA46D8">
      <w:pPr>
        <w:rPr>
          <w:rFonts w:eastAsia="Nunito" w:cs="Nunito"/>
          <w:szCs w:val="26"/>
        </w:rPr>
      </w:pPr>
    </w:p>
    <w:p w14:paraId="53B0784F" w14:textId="244163D3" w:rsidR="00CA46D8" w:rsidRPr="00F14078" w:rsidRDefault="00E5205A">
      <w:pPr>
        <w:rPr>
          <w:rFonts w:eastAsia="Nunito" w:cs="Nunito"/>
          <w:szCs w:val="26"/>
        </w:rPr>
      </w:pPr>
      <w:r w:rsidRPr="00F14078">
        <w:rPr>
          <w:rFonts w:eastAsia="Nunito" w:cs="Nunito"/>
          <w:b/>
          <w:szCs w:val="26"/>
        </w:rPr>
        <w:t>Tolérance</w:t>
      </w:r>
      <w:r w:rsidR="00437E81" w:rsidRPr="00F14078">
        <w:rPr>
          <w:rFonts w:eastAsia="Nunito" w:cs="Nunito"/>
          <w:b/>
          <w:szCs w:val="26"/>
        </w:rPr>
        <w:t xml:space="preserve"> </w:t>
      </w:r>
      <w:r w:rsidRPr="00F14078">
        <w:rPr>
          <w:rFonts w:eastAsia="Nunito" w:cs="Nunito"/>
          <w:b/>
          <w:szCs w:val="26"/>
        </w:rPr>
        <w:t>:</w:t>
      </w:r>
      <w:r w:rsidRPr="00F14078">
        <w:rPr>
          <w:rFonts w:eastAsia="Nunito" w:cs="Nunito"/>
          <w:szCs w:val="26"/>
        </w:rPr>
        <w:t xml:space="preserve"> </w:t>
      </w:r>
      <m:oMath>
        <m:r>
          <w:rPr>
            <w:rFonts w:ascii="Cambria Math" w:eastAsia="Nunito" w:hAnsi="Cambria Math" w:cs="Nunito"/>
            <w:szCs w:val="26"/>
          </w:rPr>
          <m:t>1</m:t>
        </m:r>
        <m:sSup>
          <m:sSupPr>
            <m:ctrlPr>
              <w:rPr>
                <w:rFonts w:ascii="Cambria Math" w:eastAsia="Nunito" w:hAnsi="Cambria Math" w:cs="Nunito"/>
                <w:szCs w:val="26"/>
              </w:rPr>
            </m:ctrlPr>
          </m:sSupPr>
          <m:e>
            <m:r>
              <w:rPr>
                <w:rFonts w:ascii="Cambria Math" w:eastAsia="Nunito" w:hAnsi="Cambria Math" w:cs="Nunito"/>
                <w:szCs w:val="26"/>
              </w:rPr>
              <m:t>0</m:t>
            </m:r>
          </m:e>
          <m:sup>
            <m:r>
              <w:rPr>
                <w:rFonts w:ascii="Cambria Math" w:eastAsia="Nunito" w:hAnsi="Cambria Math" w:cs="Nunito"/>
                <w:szCs w:val="26"/>
              </w:rPr>
              <m:t>-</m:t>
            </m:r>
            <m:r>
              <w:rPr>
                <w:rFonts w:ascii="Cambria Math" w:eastAsia="Nunito" w:hAnsi="Cambria Math" w:cs="Nunito"/>
                <w:szCs w:val="26"/>
              </w:rPr>
              <m:t>8</m:t>
            </m:r>
          </m:sup>
        </m:sSup>
      </m:oMath>
    </w:p>
    <w:p w14:paraId="3404428C" w14:textId="77777777" w:rsidR="00CA46D8" w:rsidRPr="00F14078" w:rsidRDefault="00CA46D8">
      <w:pPr>
        <w:rPr>
          <w:rFonts w:eastAsia="Nunito" w:cs="Nunito"/>
          <w:szCs w:val="26"/>
        </w:rPr>
      </w:pPr>
    </w:p>
    <w:p w14:paraId="2279B227" w14:textId="4C92512F" w:rsidR="00CA46D8" w:rsidRPr="00F14078" w:rsidRDefault="00E5205A">
      <w:pPr>
        <w:rPr>
          <w:rFonts w:eastAsia="Nunito" w:cs="Nunito"/>
          <w:szCs w:val="26"/>
        </w:rPr>
      </w:pPr>
      <w:r w:rsidRPr="00F14078">
        <w:rPr>
          <w:rFonts w:eastAsia="Nunito" w:cs="Nunito"/>
          <w:b/>
          <w:szCs w:val="26"/>
        </w:rPr>
        <w:t xml:space="preserve">Résultat </w:t>
      </w:r>
      <w:r w:rsidR="00437E81" w:rsidRPr="00F14078">
        <w:rPr>
          <w:rFonts w:eastAsia="Nunito" w:cs="Nunito"/>
          <w:b/>
          <w:szCs w:val="26"/>
        </w:rPr>
        <w:t>Attendu :</w:t>
      </w:r>
      <w:r w:rsidRPr="00F14078">
        <w:rPr>
          <w:rFonts w:eastAsia="Nunito" w:cs="Nunito"/>
          <w:szCs w:val="26"/>
        </w:rPr>
        <w:t xml:space="preserve"> Le résultat attendu est une matrice </w:t>
      </w:r>
      <m:oMath>
        <m:r>
          <w:rPr>
            <w:rFonts w:ascii="Cambria Math" w:eastAsia="Nunito" w:hAnsi="Cambria Math" w:cs="Nunito"/>
            <w:szCs w:val="26"/>
          </w:rPr>
          <m:t>U</m:t>
        </m:r>
      </m:oMath>
      <w:r w:rsidRPr="00F14078">
        <w:rPr>
          <w:rFonts w:eastAsia="Nunito" w:cs="Nunito"/>
          <w:szCs w:val="26"/>
        </w:rPr>
        <w:t xml:space="preserve"> de taille </w:t>
      </w:r>
      <m:oMath>
        <m:r>
          <w:rPr>
            <w:rFonts w:ascii="Cambria Math" w:eastAsia="Nunito" w:hAnsi="Cambria Math" w:cs="Nunito"/>
            <w:szCs w:val="26"/>
          </w:rPr>
          <m:t>n</m:t>
        </m:r>
        <m:r>
          <w:rPr>
            <w:rFonts w:ascii="Cambria Math" w:eastAsia="Nunito" w:hAnsi="Cambria Math" w:cs="Nunito"/>
            <w:szCs w:val="26"/>
          </w:rPr>
          <m:t>-</m:t>
        </m:r>
        <m:r>
          <w:rPr>
            <w:rFonts w:ascii="Cambria Math" w:eastAsia="Nunito" w:hAnsi="Cambria Math" w:cs="Nunito"/>
            <w:szCs w:val="26"/>
          </w:rPr>
          <m:t>1</m:t>
        </m:r>
      </m:oMath>
      <w:r w:rsidRPr="00F14078">
        <w:rPr>
          <w:rFonts w:eastAsia="Nunito" w:cs="Nunito"/>
          <w:szCs w:val="26"/>
        </w:rPr>
        <w:t xml:space="preserve"> tel que </w:t>
      </w:r>
      <m:oMath>
        <m:r>
          <w:rPr>
            <w:rFonts w:ascii="Cambria Math" w:hAnsi="Cambria Math"/>
            <w:sz w:val="24"/>
            <w:szCs w:val="24"/>
          </w:rPr>
          <m:t>∀</m:t>
        </m:r>
        <m:r>
          <w:rPr>
            <w:rFonts w:ascii="Cambria Math" w:eastAsia="Nunito" w:hAnsi="Cambria Math" w:cs="Nunito"/>
            <w:szCs w:val="26"/>
          </w:rPr>
          <m:t xml:space="preserve"> </m:t>
        </m:r>
        <m:r>
          <w:rPr>
            <w:rFonts w:ascii="Cambria Math" w:eastAsia="Nunito" w:hAnsi="Cambria Math" w:cs="Nunito"/>
            <w:szCs w:val="26"/>
          </w:rPr>
          <m:t>i</m:t>
        </m:r>
        <m:r>
          <w:rPr>
            <w:rFonts w:ascii="Cambria Math" w:eastAsia="Nunito" w:hAnsi="Cambria Math" w:cs="Nunito"/>
            <w:szCs w:val="26"/>
          </w:rPr>
          <m:t xml:space="preserve"> ∈0...(</m:t>
        </m:r>
        <m:r>
          <w:rPr>
            <w:rFonts w:ascii="Cambria Math" w:eastAsia="Nunito" w:hAnsi="Cambria Math" w:cs="Nunito"/>
            <w:szCs w:val="26"/>
          </w:rPr>
          <m:t>n</m:t>
        </m:r>
        <m:r>
          <w:rPr>
            <w:rFonts w:ascii="Cambria Math" w:eastAsia="Nunito" w:hAnsi="Cambria Math" w:cs="Nunito"/>
            <w:szCs w:val="26"/>
          </w:rPr>
          <m:t>-</m:t>
        </m:r>
        <m:r>
          <w:rPr>
            <w:rFonts w:ascii="Cambria Math" w:eastAsia="Nunito" w:hAnsi="Cambria Math" w:cs="Nunito"/>
            <w:szCs w:val="26"/>
          </w:rPr>
          <m:t xml:space="preserve">2), </m:t>
        </m:r>
        <m:r>
          <w:rPr>
            <w:rFonts w:ascii="Cambria Math" w:eastAsia="Nunito" w:hAnsi="Cambria Math" w:cs="Nunito"/>
            <w:szCs w:val="26"/>
          </w:rPr>
          <m:t>U</m:t>
        </m:r>
        <m:r>
          <w:rPr>
            <w:rFonts w:ascii="Cambria Math" w:eastAsia="Nunito" w:hAnsi="Cambria Math" w:cs="Nunito"/>
            <w:szCs w:val="26"/>
          </w:rPr>
          <m:t>[</m:t>
        </m:r>
        <m:r>
          <w:rPr>
            <w:rFonts w:ascii="Cambria Math" w:eastAsia="Nunito" w:hAnsi="Cambria Math" w:cs="Nunito"/>
            <w:szCs w:val="26"/>
          </w:rPr>
          <m:t>i</m:t>
        </m:r>
        <m:r>
          <w:rPr>
            <w:rFonts w:ascii="Cambria Math" w:eastAsia="Nunito" w:hAnsi="Cambria Math" w:cs="Nunito"/>
            <w:szCs w:val="26"/>
          </w:rPr>
          <m:t>]=</m:t>
        </m:r>
        <m:r>
          <w:rPr>
            <w:rFonts w:ascii="Cambria Math" w:eastAsia="Nunito" w:hAnsi="Cambria Math" w:cs="Nunito"/>
            <w:szCs w:val="26"/>
          </w:rPr>
          <m:t>u</m:t>
        </m:r>
        <m:r>
          <w:rPr>
            <w:rFonts w:ascii="Cambria Math" w:eastAsia="Nunito" w:hAnsi="Cambria Math" w:cs="Nunito"/>
            <w:szCs w:val="26"/>
          </w:rPr>
          <m:t>((</m:t>
        </m:r>
        <m:r>
          <w:rPr>
            <w:rFonts w:ascii="Cambria Math" w:eastAsia="Nunito" w:hAnsi="Cambria Math" w:cs="Nunito"/>
            <w:szCs w:val="26"/>
          </w:rPr>
          <m:t>i</m:t>
        </m:r>
        <m:r>
          <w:rPr>
            <w:rFonts w:ascii="Cambria Math" w:eastAsia="Nunito" w:hAnsi="Cambria Math" w:cs="Nunito"/>
            <w:szCs w:val="26"/>
          </w:rPr>
          <m:t>+1)/</m:t>
        </m:r>
        <m:r>
          <w:rPr>
            <w:rFonts w:ascii="Cambria Math" w:eastAsia="Nunito" w:hAnsi="Cambria Math" w:cs="Nunito"/>
            <w:szCs w:val="26"/>
          </w:rPr>
          <m:t>n</m:t>
        </m:r>
        <m:r>
          <w:rPr>
            <w:rFonts w:ascii="Cambria Math" w:eastAsia="Nunito" w:hAnsi="Cambria Math" w:cs="Nunito"/>
            <w:szCs w:val="26"/>
          </w:rPr>
          <m:t>)</m:t>
        </m:r>
      </m:oMath>
      <w:r w:rsidRPr="00F14078">
        <w:rPr>
          <w:rFonts w:eastAsia="Nunito" w:cs="Nunito"/>
          <w:szCs w:val="26"/>
        </w:rPr>
        <w:t xml:space="preserve">. Mais afin d’automatiser sa construction, nous avons passé dans le fichier Excel, l’expression écrite suivant notre standard de la fonction </w:t>
      </w:r>
      <m:oMath>
        <m:r>
          <w:rPr>
            <w:rFonts w:ascii="Cambria Math" w:eastAsia="Nunito" w:hAnsi="Cambria Math" w:cs="Nunito"/>
            <w:szCs w:val="26"/>
          </w:rPr>
          <m:t>u</m:t>
        </m:r>
      </m:oMath>
      <w:r w:rsidRPr="00F14078">
        <w:rPr>
          <w:rFonts w:eastAsia="Nunito" w:cs="Nunito"/>
          <w:szCs w:val="26"/>
        </w:rPr>
        <w:t xml:space="preserve"> que nous décodons et remplissons ainsi </w:t>
      </w:r>
      <m:oMath>
        <m:r>
          <w:rPr>
            <w:rFonts w:ascii="Cambria Math" w:eastAsia="Nunito" w:hAnsi="Cambria Math" w:cs="Nunito"/>
            <w:szCs w:val="26"/>
          </w:rPr>
          <m:t>U</m:t>
        </m:r>
        <m:r>
          <w:rPr>
            <w:rFonts w:ascii="Cambria Math" w:eastAsia="Nunito" w:hAnsi="Cambria Math" w:cs="Nunito"/>
            <w:szCs w:val="26"/>
          </w:rPr>
          <m:t>.</m:t>
        </m:r>
      </m:oMath>
      <w:r w:rsidRPr="00F14078">
        <w:rPr>
          <w:rFonts w:eastAsia="Nunito" w:cs="Nunito"/>
          <w:szCs w:val="26"/>
        </w:rPr>
        <w:t xml:space="preserve"> </w:t>
      </w:r>
    </w:p>
    <w:p w14:paraId="31B44BF9" w14:textId="77777777" w:rsidR="00CA46D8" w:rsidRPr="00F14078" w:rsidRDefault="00CA46D8">
      <w:pPr>
        <w:rPr>
          <w:rFonts w:eastAsia="Nunito" w:cs="Nunito"/>
          <w:szCs w:val="26"/>
        </w:rPr>
      </w:pPr>
    </w:p>
    <w:p w14:paraId="6CD36612" w14:textId="77777777" w:rsidR="00CA46D8" w:rsidRPr="00F14078" w:rsidRDefault="00E5205A">
      <w:pPr>
        <w:rPr>
          <w:rFonts w:eastAsia="Nunito" w:cs="Nunito"/>
          <w:szCs w:val="26"/>
        </w:rPr>
      </w:pPr>
      <w:r w:rsidRPr="00F14078">
        <w:rPr>
          <w:rFonts w:eastAsia="Nunito" w:cs="Nunito"/>
          <w:szCs w:val="26"/>
          <w:u w:val="single"/>
        </w:rPr>
        <w:t xml:space="preserve">Oracle : </w:t>
      </w:r>
      <w:r w:rsidRPr="00F14078">
        <w:rPr>
          <w:rFonts w:eastAsia="Nunito" w:cs="Nunito"/>
          <w:szCs w:val="26"/>
        </w:rPr>
        <w:t>L’oracle a été donné lors de la présentation des différent</w:t>
      </w:r>
      <w:r w:rsidRPr="00F14078">
        <w:rPr>
          <w:rFonts w:eastAsia="Nunito" w:cs="Nunito"/>
          <w:szCs w:val="26"/>
        </w:rPr>
        <w:t>es méthodes de test.</w:t>
      </w:r>
    </w:p>
    <w:p w14:paraId="04FFBFD9" w14:textId="77777777" w:rsidR="00CA46D8" w:rsidRPr="00F14078" w:rsidRDefault="00E5205A">
      <w:pPr>
        <w:jc w:val="center"/>
        <w:rPr>
          <w:rFonts w:eastAsia="Impact" w:cs="Impact"/>
          <w:sz w:val="36"/>
          <w:szCs w:val="36"/>
        </w:rPr>
      </w:pPr>
      <w:r w:rsidRPr="00F14078">
        <w:rPr>
          <w:rFonts w:eastAsia="Nunito" w:cs="Nunito"/>
          <w:sz w:val="32"/>
          <w:szCs w:val="30"/>
          <w:u w:val="single"/>
        </w:rPr>
        <w:t xml:space="preserve"> </w:t>
      </w:r>
      <w:r w:rsidRPr="00F14078">
        <w:rPr>
          <w:rFonts w:eastAsia="Nunito" w:cs="Nunito"/>
          <w:sz w:val="32"/>
          <w:szCs w:val="30"/>
        </w:rPr>
        <w:br/>
      </w:r>
      <w:r w:rsidRPr="00F14078">
        <w:rPr>
          <w:rFonts w:eastAsia="Impact" w:cs="Impact"/>
          <w:sz w:val="36"/>
          <w:szCs w:val="36"/>
        </w:rPr>
        <w:t>RÉSULTATS</w:t>
      </w:r>
    </w:p>
    <w:p w14:paraId="626F8C52" w14:textId="77777777" w:rsidR="00CA46D8" w:rsidRPr="00F14078" w:rsidRDefault="00CA46D8">
      <w:pPr>
        <w:rPr>
          <w:rFonts w:eastAsia="Impact" w:cs="Impact"/>
          <w:b/>
          <w:sz w:val="36"/>
          <w:szCs w:val="36"/>
        </w:rPr>
      </w:pPr>
    </w:p>
    <w:p w14:paraId="6C67113C" w14:textId="467E35F2" w:rsidR="00CA46D8" w:rsidRPr="00F14078" w:rsidRDefault="00E5205A">
      <w:pPr>
        <w:numPr>
          <w:ilvl w:val="0"/>
          <w:numId w:val="3"/>
        </w:numPr>
        <w:rPr>
          <w:rFonts w:eastAsia="Nunito" w:cs="Nunito"/>
          <w:szCs w:val="28"/>
        </w:rPr>
      </w:pPr>
      <w:r w:rsidRPr="00F14078">
        <w:rPr>
          <w:rFonts w:eastAsia="Nunito" w:cs="Nunito"/>
          <w:b/>
          <w:szCs w:val="28"/>
        </w:rPr>
        <w:t xml:space="preserve">1er cas de </w:t>
      </w:r>
      <w:r w:rsidR="00437E81" w:rsidRPr="00F14078">
        <w:rPr>
          <w:rFonts w:eastAsia="Nunito" w:cs="Nunito"/>
          <w:b/>
          <w:szCs w:val="28"/>
        </w:rPr>
        <w:t>test :</w:t>
      </w:r>
      <w:r w:rsidRPr="00F14078">
        <w:rPr>
          <w:rFonts w:eastAsia="Nunito" w:cs="Nunito"/>
          <w:b/>
          <w:szCs w:val="28"/>
        </w:rPr>
        <w:t xml:space="preserve"> </w:t>
      </w:r>
      <w:r w:rsidRPr="00F14078">
        <w:rPr>
          <w:rFonts w:eastAsia="Nunito" w:cs="Nunito"/>
          <w:szCs w:val="28"/>
        </w:rPr>
        <w:t xml:space="preserve">Nous avons d’abord testé </w:t>
      </w:r>
      <w:r w:rsidR="00437E81" w:rsidRPr="00F14078">
        <w:rPr>
          <w:rFonts w:eastAsia="Nunito" w:cs="Nunito"/>
          <w:szCs w:val="28"/>
        </w:rPr>
        <w:t>le cas nul</w:t>
      </w:r>
      <w:r w:rsidRPr="00F14078">
        <w:rPr>
          <w:rFonts w:eastAsia="Nunito" w:cs="Nunito"/>
          <w:szCs w:val="28"/>
        </w:rPr>
        <w:t xml:space="preserve">. </w:t>
      </w:r>
      <w:r w:rsidR="00437E81" w:rsidRPr="00F14078">
        <w:rPr>
          <w:rFonts w:eastAsia="Nunito" w:cs="Nunito"/>
          <w:szCs w:val="28"/>
        </w:rPr>
        <w:t>Il</w:t>
      </w:r>
      <w:r w:rsidRPr="00F14078">
        <w:rPr>
          <w:rFonts w:eastAsia="Nunito" w:cs="Nunito"/>
          <w:szCs w:val="28"/>
        </w:rPr>
        <w:t xml:space="preserve"> a </w:t>
      </w:r>
      <w:r w:rsidR="00437E81" w:rsidRPr="00F14078">
        <w:rPr>
          <w:rFonts w:eastAsia="Nunito" w:cs="Nunito"/>
          <w:szCs w:val="28"/>
        </w:rPr>
        <w:t>été</w:t>
      </w:r>
      <w:r w:rsidRPr="00F14078">
        <w:rPr>
          <w:rFonts w:eastAsia="Nunito" w:cs="Nunito"/>
          <w:szCs w:val="28"/>
        </w:rPr>
        <w:t xml:space="preserve"> </w:t>
      </w:r>
      <w:r w:rsidR="00437E81" w:rsidRPr="00F14078">
        <w:rPr>
          <w:rFonts w:eastAsia="Nunito" w:cs="Nunito"/>
          <w:szCs w:val="28"/>
        </w:rPr>
        <w:t>testé</w:t>
      </w:r>
      <w:r w:rsidRPr="00F14078">
        <w:rPr>
          <w:rFonts w:eastAsia="Nunito" w:cs="Nunito"/>
          <w:szCs w:val="28"/>
        </w:rPr>
        <w:t xml:space="preserve"> avec un maillage pour n=100 et m=200</w:t>
      </w:r>
    </w:p>
    <w:p w14:paraId="162F53AB" w14:textId="4952AB47" w:rsidR="00CA46D8" w:rsidRPr="00F14078" w:rsidRDefault="00E5205A">
      <w:pPr>
        <w:ind w:left="720"/>
        <w:rPr>
          <w:rFonts w:eastAsia="Nunito" w:cs="Nunito"/>
          <w:b/>
          <w:szCs w:val="28"/>
          <w:u w:val="single"/>
        </w:rPr>
      </w:pPr>
      <w:r w:rsidRPr="00F14078">
        <w:rPr>
          <w:rFonts w:eastAsia="Nunito" w:cs="Nunito"/>
          <w:b/>
          <w:szCs w:val="28"/>
          <w:u w:val="single"/>
        </w:rPr>
        <w:t>Résultat</w:t>
      </w:r>
      <w:r w:rsidR="00437E81" w:rsidRPr="00F14078">
        <w:rPr>
          <w:rFonts w:eastAsia="Nunito" w:cs="Nunito"/>
          <w:b/>
          <w:szCs w:val="28"/>
          <w:u w:val="single"/>
        </w:rPr>
        <w:t xml:space="preserve"> </w:t>
      </w:r>
      <w:r w:rsidRPr="00F14078">
        <w:rPr>
          <w:rFonts w:eastAsia="Nunito" w:cs="Nunito"/>
          <w:b/>
          <w:szCs w:val="28"/>
          <w:u w:val="single"/>
        </w:rPr>
        <w:t>:</w:t>
      </w:r>
    </w:p>
    <w:p w14:paraId="038198F7" w14:textId="329FDD6E" w:rsidR="00437E81" w:rsidRPr="00F14078" w:rsidRDefault="00437E81" w:rsidP="00437E81">
      <w:pPr>
        <w:ind w:left="720"/>
        <w:rPr>
          <w:rFonts w:eastAsia="Nunito" w:cs="Nunito"/>
          <w:szCs w:val="28"/>
        </w:rPr>
      </w:pPr>
      <w:r w:rsidRPr="00F14078">
        <w:rPr>
          <w:rFonts w:eastAsia="Nunito" w:cs="Nunito"/>
          <w:szCs w:val="28"/>
        </w:rPr>
        <w:t>Test Réussi : 1/1</w:t>
      </w:r>
    </w:p>
    <w:p w14:paraId="30A98144" w14:textId="77777777" w:rsidR="00CA46D8" w:rsidRPr="00F14078" w:rsidRDefault="00E5205A">
      <w:pPr>
        <w:ind w:left="720"/>
        <w:rPr>
          <w:rFonts w:eastAsia="Nunito" w:cs="Nunito"/>
          <w:szCs w:val="28"/>
        </w:rPr>
      </w:pPr>
      <w:r w:rsidRPr="00F14078">
        <w:rPr>
          <w:rFonts w:eastAsia="Nunito" w:cs="Nunito"/>
          <w:noProof/>
          <w:szCs w:val="28"/>
        </w:rPr>
        <w:drawing>
          <wp:inline distT="114300" distB="114300" distL="114300" distR="114300" wp14:anchorId="4818A526" wp14:editId="74847E24">
            <wp:extent cx="5731200" cy="8382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731200" cy="838200"/>
                    </a:xfrm>
                    <a:prstGeom prst="rect">
                      <a:avLst/>
                    </a:prstGeom>
                    <a:ln/>
                  </pic:spPr>
                </pic:pic>
              </a:graphicData>
            </a:graphic>
          </wp:inline>
        </w:drawing>
      </w:r>
    </w:p>
    <w:p w14:paraId="71D0E5BE" w14:textId="77777777" w:rsidR="00CA46D8" w:rsidRPr="00F14078" w:rsidRDefault="00CA46D8">
      <w:pPr>
        <w:ind w:left="720"/>
        <w:rPr>
          <w:rFonts w:eastAsia="Nunito" w:cs="Nunito"/>
          <w:szCs w:val="28"/>
        </w:rPr>
      </w:pPr>
    </w:p>
    <w:p w14:paraId="760A9445" w14:textId="45B3BC76" w:rsidR="00CA46D8" w:rsidRPr="00F14078" w:rsidRDefault="00E5205A">
      <w:pPr>
        <w:numPr>
          <w:ilvl w:val="0"/>
          <w:numId w:val="3"/>
        </w:numPr>
        <w:rPr>
          <w:rFonts w:eastAsia="Nunito" w:cs="Nunito"/>
          <w:szCs w:val="28"/>
        </w:rPr>
      </w:pPr>
      <w:r w:rsidRPr="00F14078">
        <w:rPr>
          <w:rFonts w:eastAsia="Nunito" w:cs="Nunito"/>
          <w:b/>
          <w:szCs w:val="28"/>
        </w:rPr>
        <w:t xml:space="preserve">2eme cas de </w:t>
      </w:r>
      <w:proofErr w:type="gramStart"/>
      <w:r w:rsidRPr="00F14078">
        <w:rPr>
          <w:rFonts w:eastAsia="Nunito" w:cs="Nunito"/>
          <w:b/>
          <w:szCs w:val="28"/>
        </w:rPr>
        <w:t>test:</w:t>
      </w:r>
      <w:proofErr w:type="gramEnd"/>
      <w:r w:rsidRPr="00F14078">
        <w:rPr>
          <w:rFonts w:eastAsia="Nunito" w:cs="Nunito"/>
          <w:b/>
          <w:szCs w:val="28"/>
        </w:rPr>
        <w:t xml:space="preserve"> </w:t>
      </w:r>
      <w:r w:rsidRPr="00F14078">
        <w:rPr>
          <w:rFonts w:eastAsia="Nunito" w:cs="Nunito"/>
          <w:szCs w:val="28"/>
        </w:rPr>
        <w:t xml:space="preserve">Nous avons effectué des tests sur 12 fonctions polynômes de degré inférieur ou égal à 2. Ces fonctions ont été générée à partir de </w:t>
      </w:r>
      <w:r w:rsidRPr="00F14078">
        <w:rPr>
          <w:rFonts w:eastAsia="Nunito" w:cs="Nunito"/>
          <w:szCs w:val="28"/>
        </w:rPr>
        <w:lastRenderedPageBreak/>
        <w:t xml:space="preserve">combinaison de polynôme de degré &lt;= 2 et stockée dans un </w:t>
      </w:r>
      <w:r w:rsidR="00437E81" w:rsidRPr="00F14078">
        <w:rPr>
          <w:rFonts w:eastAsia="Nunito" w:cs="Nunito"/>
          <w:szCs w:val="28"/>
        </w:rPr>
        <w:t>tableau. Les</w:t>
      </w:r>
      <w:r w:rsidRPr="00F14078">
        <w:rPr>
          <w:rFonts w:eastAsia="Nunito" w:cs="Nunito"/>
          <w:szCs w:val="28"/>
        </w:rPr>
        <w:t xml:space="preserve"> tests ont été effectué avec </w:t>
      </w:r>
      <m:oMath>
        <m:r>
          <w:rPr>
            <w:rFonts w:ascii="Cambria Math" w:eastAsia="Nunito" w:hAnsi="Cambria Math" w:cs="Nunito"/>
            <w:szCs w:val="28"/>
          </w:rPr>
          <m:t>n</m:t>
        </m:r>
        <m:r>
          <w:rPr>
            <w:rFonts w:ascii="Cambria Math" w:eastAsia="Nunito" w:hAnsi="Cambria Math" w:cs="Nunito"/>
            <w:szCs w:val="28"/>
          </w:rPr>
          <m:t xml:space="preserve">=100 </m:t>
        </m:r>
        <m:r>
          <w:rPr>
            <w:rFonts w:ascii="Cambria Math" w:eastAsia="Nunito" w:hAnsi="Cambria Math" w:cs="Nunito"/>
            <w:szCs w:val="28"/>
          </w:rPr>
          <m:t>et</m:t>
        </m:r>
        <m:r>
          <w:rPr>
            <w:rFonts w:ascii="Cambria Math" w:eastAsia="Nunito" w:hAnsi="Cambria Math" w:cs="Nunito"/>
            <w:szCs w:val="28"/>
          </w:rPr>
          <m:t xml:space="preserve"> </m:t>
        </m:r>
        <m:r>
          <w:rPr>
            <w:rFonts w:ascii="Cambria Math" w:eastAsia="Nunito" w:hAnsi="Cambria Math" w:cs="Nunito"/>
            <w:szCs w:val="28"/>
          </w:rPr>
          <m:t>m</m:t>
        </m:r>
        <m:r>
          <w:rPr>
            <w:rFonts w:ascii="Cambria Math" w:eastAsia="Nunito" w:hAnsi="Cambria Math" w:cs="Nunito"/>
            <w:szCs w:val="28"/>
          </w:rPr>
          <m:t xml:space="preserve">=200 </m:t>
        </m:r>
      </m:oMath>
      <w:r w:rsidRPr="00F14078">
        <w:rPr>
          <w:rFonts w:eastAsia="Nunito" w:cs="Nunito"/>
          <w:szCs w:val="28"/>
        </w:rPr>
        <w:t>.</w:t>
      </w:r>
    </w:p>
    <w:p w14:paraId="0EE70ACA" w14:textId="5FC0141F" w:rsidR="00CA46D8" w:rsidRPr="00F14078" w:rsidRDefault="00E5205A">
      <w:pPr>
        <w:ind w:left="720"/>
        <w:rPr>
          <w:rFonts w:eastAsia="Nunito" w:cs="Nunito"/>
          <w:b/>
          <w:szCs w:val="28"/>
          <w:u w:val="single"/>
        </w:rPr>
      </w:pPr>
      <w:r w:rsidRPr="00F14078">
        <w:rPr>
          <w:rFonts w:eastAsia="Nunito" w:cs="Nunito"/>
          <w:b/>
          <w:szCs w:val="28"/>
          <w:u w:val="single"/>
        </w:rPr>
        <w:t>Résulta</w:t>
      </w:r>
      <w:r w:rsidRPr="00F14078">
        <w:rPr>
          <w:rFonts w:eastAsia="Nunito" w:cs="Nunito"/>
          <w:b/>
          <w:szCs w:val="28"/>
          <w:u w:val="single"/>
        </w:rPr>
        <w:t>t</w:t>
      </w:r>
      <w:r w:rsidR="00437E81" w:rsidRPr="00F14078">
        <w:rPr>
          <w:rFonts w:eastAsia="Nunito" w:cs="Nunito"/>
          <w:b/>
          <w:szCs w:val="28"/>
          <w:u w:val="single"/>
        </w:rPr>
        <w:t xml:space="preserve"> </w:t>
      </w:r>
      <w:r w:rsidRPr="00F14078">
        <w:rPr>
          <w:rFonts w:eastAsia="Nunito" w:cs="Nunito"/>
          <w:b/>
          <w:szCs w:val="28"/>
          <w:u w:val="single"/>
        </w:rPr>
        <w:t>:</w:t>
      </w:r>
    </w:p>
    <w:p w14:paraId="50959444" w14:textId="4C1BC0CB" w:rsidR="00CA46D8" w:rsidRPr="00F14078" w:rsidRDefault="00E5205A">
      <w:pPr>
        <w:ind w:left="720"/>
        <w:rPr>
          <w:rFonts w:eastAsia="Nunito" w:cs="Nunito"/>
          <w:szCs w:val="28"/>
        </w:rPr>
      </w:pPr>
      <w:r w:rsidRPr="00F14078">
        <w:rPr>
          <w:rFonts w:eastAsia="Nunito" w:cs="Nunito"/>
          <w:szCs w:val="28"/>
        </w:rPr>
        <w:t>Test Réussi</w:t>
      </w:r>
      <w:r w:rsidR="00437E81" w:rsidRPr="00F14078">
        <w:rPr>
          <w:rFonts w:eastAsia="Nunito" w:cs="Nunito"/>
          <w:szCs w:val="28"/>
        </w:rPr>
        <w:t xml:space="preserve"> </w:t>
      </w:r>
      <w:r w:rsidRPr="00F14078">
        <w:rPr>
          <w:rFonts w:eastAsia="Nunito" w:cs="Nunito"/>
          <w:szCs w:val="28"/>
        </w:rPr>
        <w:t>: 12/12</w:t>
      </w:r>
    </w:p>
    <w:p w14:paraId="1565C6FA" w14:textId="77777777" w:rsidR="00CA46D8" w:rsidRPr="00F14078" w:rsidRDefault="00E5205A">
      <w:pPr>
        <w:ind w:left="720"/>
        <w:rPr>
          <w:rFonts w:eastAsia="Nunito" w:cs="Nunito"/>
          <w:szCs w:val="28"/>
        </w:rPr>
      </w:pPr>
      <w:r w:rsidRPr="00F14078">
        <w:rPr>
          <w:rFonts w:eastAsia="Nunito" w:cs="Nunito"/>
          <w:noProof/>
          <w:szCs w:val="28"/>
        </w:rPr>
        <w:drawing>
          <wp:inline distT="114300" distB="114300" distL="114300" distR="114300" wp14:anchorId="19E81508" wp14:editId="777B8162">
            <wp:extent cx="5731200" cy="30734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731200" cy="3073400"/>
                    </a:xfrm>
                    <a:prstGeom prst="rect">
                      <a:avLst/>
                    </a:prstGeom>
                    <a:ln/>
                  </pic:spPr>
                </pic:pic>
              </a:graphicData>
            </a:graphic>
          </wp:inline>
        </w:drawing>
      </w:r>
    </w:p>
    <w:p w14:paraId="7C8F293A" w14:textId="199BE5DF" w:rsidR="00CA46D8" w:rsidRPr="00F14078" w:rsidRDefault="00E5205A">
      <w:pPr>
        <w:numPr>
          <w:ilvl w:val="0"/>
          <w:numId w:val="3"/>
        </w:numPr>
        <w:rPr>
          <w:rFonts w:eastAsia="Nunito" w:cs="Nunito"/>
          <w:szCs w:val="28"/>
        </w:rPr>
      </w:pPr>
      <w:r w:rsidRPr="00F14078">
        <w:rPr>
          <w:rFonts w:eastAsia="Nunito" w:cs="Nunito"/>
          <w:b/>
          <w:szCs w:val="28"/>
        </w:rPr>
        <w:t xml:space="preserve">3eme cas de </w:t>
      </w:r>
      <w:r w:rsidR="00437E81" w:rsidRPr="00F14078">
        <w:rPr>
          <w:rFonts w:eastAsia="Nunito" w:cs="Nunito"/>
          <w:b/>
          <w:szCs w:val="28"/>
        </w:rPr>
        <w:t>test :</w:t>
      </w:r>
      <w:r w:rsidRPr="00F14078">
        <w:rPr>
          <w:rFonts w:eastAsia="Nunito" w:cs="Nunito"/>
          <w:b/>
          <w:szCs w:val="28"/>
        </w:rPr>
        <w:t xml:space="preserve"> </w:t>
      </w:r>
      <w:r w:rsidRPr="00F14078">
        <w:rPr>
          <w:rFonts w:eastAsia="Nunito" w:cs="Nunito"/>
          <w:szCs w:val="28"/>
        </w:rPr>
        <w:t xml:space="preserve">Nous avons effectué 16 </w:t>
      </w:r>
      <w:r w:rsidR="00437E81" w:rsidRPr="00F14078">
        <w:rPr>
          <w:rFonts w:eastAsia="Nunito" w:cs="Nunito"/>
          <w:szCs w:val="28"/>
        </w:rPr>
        <w:t>tests</w:t>
      </w:r>
      <w:r w:rsidRPr="00F14078">
        <w:rPr>
          <w:rFonts w:eastAsia="Nunito" w:cs="Nunito"/>
          <w:szCs w:val="28"/>
        </w:rPr>
        <w:t xml:space="preserve"> de fonction complexe tels que exp, sin, cos,</w:t>
      </w:r>
      <w:r w:rsidR="00437E81" w:rsidRPr="00F14078">
        <w:rPr>
          <w:rFonts w:eastAsia="Nunito" w:cs="Nunito"/>
          <w:szCs w:val="28"/>
        </w:rPr>
        <w:t xml:space="preserve"> </w:t>
      </w:r>
      <w:r w:rsidRPr="00F14078">
        <w:rPr>
          <w:rFonts w:eastAsia="Nunito" w:cs="Nunito"/>
          <w:szCs w:val="28"/>
        </w:rPr>
        <w:t xml:space="preserve">ln, et les fonctions </w:t>
      </w:r>
      <w:r w:rsidR="00437E81" w:rsidRPr="00F14078">
        <w:rPr>
          <w:rFonts w:eastAsia="Nunito" w:cs="Nunito"/>
          <w:szCs w:val="28"/>
        </w:rPr>
        <w:t>polynôme</w:t>
      </w:r>
      <w:r w:rsidRPr="00F14078">
        <w:rPr>
          <w:rFonts w:eastAsia="Nunito" w:cs="Nunito"/>
          <w:szCs w:val="28"/>
        </w:rPr>
        <w:t xml:space="preserve"> de </w:t>
      </w:r>
      <w:r w:rsidR="00437E81" w:rsidRPr="00F14078">
        <w:rPr>
          <w:rFonts w:eastAsia="Nunito" w:cs="Nunito"/>
          <w:szCs w:val="28"/>
        </w:rPr>
        <w:t>degré</w:t>
      </w:r>
      <w:r w:rsidRPr="00F14078">
        <w:rPr>
          <w:rFonts w:eastAsia="Nunito" w:cs="Nunito"/>
          <w:szCs w:val="28"/>
        </w:rPr>
        <w:t xml:space="preserve"> &gt; 2. Ces fonctions ont été générée et stockée dans un tableau.</w:t>
      </w:r>
      <w:r w:rsidR="00437E81" w:rsidRPr="00F14078">
        <w:rPr>
          <w:rFonts w:eastAsia="Nunito" w:cs="Nunito"/>
          <w:szCs w:val="28"/>
        </w:rPr>
        <w:t xml:space="preserve"> </w:t>
      </w:r>
      <w:r w:rsidRPr="00F14078">
        <w:rPr>
          <w:rFonts w:eastAsia="Nunito" w:cs="Nunito"/>
          <w:szCs w:val="28"/>
        </w:rPr>
        <w:t xml:space="preserve">Les tests ont été effectué avec </w:t>
      </w:r>
      <m:oMath>
        <m:r>
          <w:rPr>
            <w:rFonts w:ascii="Cambria Math" w:eastAsia="Nunito" w:hAnsi="Cambria Math" w:cs="Nunito"/>
            <w:szCs w:val="28"/>
          </w:rPr>
          <m:t>n</m:t>
        </m:r>
        <m:r>
          <w:rPr>
            <w:rFonts w:ascii="Cambria Math" w:eastAsia="Nunito" w:hAnsi="Cambria Math" w:cs="Nunito"/>
            <w:szCs w:val="28"/>
          </w:rPr>
          <m:t xml:space="preserve">=100 </m:t>
        </m:r>
        <m:r>
          <w:rPr>
            <w:rFonts w:ascii="Cambria Math" w:eastAsia="Nunito" w:hAnsi="Cambria Math" w:cs="Nunito"/>
            <w:szCs w:val="28"/>
          </w:rPr>
          <m:t>e</m:t>
        </m:r>
        <m:r>
          <w:rPr>
            <w:rFonts w:ascii="Cambria Math" w:eastAsia="Nunito" w:hAnsi="Cambria Math" w:cs="Nunito"/>
            <w:szCs w:val="28"/>
          </w:rPr>
          <m:t>t</m:t>
        </m:r>
        <m:r>
          <w:rPr>
            <w:rFonts w:ascii="Cambria Math" w:eastAsia="Nunito" w:hAnsi="Cambria Math" w:cs="Nunito"/>
            <w:szCs w:val="28"/>
          </w:rPr>
          <m:t xml:space="preserve"> </m:t>
        </m:r>
        <m:r>
          <w:rPr>
            <w:rFonts w:ascii="Cambria Math" w:eastAsia="Nunito" w:hAnsi="Cambria Math" w:cs="Nunito"/>
            <w:szCs w:val="28"/>
          </w:rPr>
          <m:t>m</m:t>
        </m:r>
        <m:r>
          <w:rPr>
            <w:rFonts w:ascii="Cambria Math" w:eastAsia="Nunito" w:hAnsi="Cambria Math" w:cs="Nunito"/>
            <w:szCs w:val="28"/>
          </w:rPr>
          <m:t xml:space="preserve">=200 </m:t>
        </m:r>
      </m:oMath>
      <w:r w:rsidRPr="00F14078">
        <w:rPr>
          <w:rFonts w:eastAsia="Nunito" w:cs="Nunito"/>
          <w:szCs w:val="28"/>
        </w:rPr>
        <w:t>.</w:t>
      </w:r>
    </w:p>
    <w:p w14:paraId="1B2D900E" w14:textId="3E1A0843" w:rsidR="00CA46D8" w:rsidRPr="00F14078" w:rsidRDefault="00437E81">
      <w:pPr>
        <w:ind w:left="720"/>
        <w:rPr>
          <w:rFonts w:eastAsia="Nunito" w:cs="Nunito"/>
          <w:b/>
          <w:szCs w:val="28"/>
          <w:u w:val="single"/>
        </w:rPr>
      </w:pPr>
      <w:r w:rsidRPr="00F14078">
        <w:rPr>
          <w:rFonts w:eastAsia="Nunito" w:cs="Nunito"/>
          <w:b/>
          <w:szCs w:val="28"/>
          <w:u w:val="single"/>
        </w:rPr>
        <w:t>Résultat :</w:t>
      </w:r>
    </w:p>
    <w:p w14:paraId="3DFC37D6" w14:textId="07BBD65F" w:rsidR="00CA46D8" w:rsidRPr="00F14078" w:rsidRDefault="00E5205A">
      <w:pPr>
        <w:ind w:left="720"/>
        <w:rPr>
          <w:rFonts w:eastAsia="Nunito" w:cs="Nunito"/>
          <w:szCs w:val="28"/>
        </w:rPr>
      </w:pPr>
      <w:r w:rsidRPr="00F14078">
        <w:rPr>
          <w:rFonts w:eastAsia="Nunito" w:cs="Nunito"/>
          <w:szCs w:val="28"/>
        </w:rPr>
        <w:t>Test Réussi</w:t>
      </w:r>
      <w:r w:rsidR="00437E81" w:rsidRPr="00F14078">
        <w:rPr>
          <w:rFonts w:eastAsia="Nunito" w:cs="Nunito"/>
          <w:szCs w:val="28"/>
        </w:rPr>
        <w:t xml:space="preserve"> </w:t>
      </w:r>
      <w:r w:rsidRPr="00F14078">
        <w:rPr>
          <w:rFonts w:eastAsia="Nunito" w:cs="Nunito"/>
          <w:szCs w:val="28"/>
        </w:rPr>
        <w:t>: 15/16</w:t>
      </w:r>
    </w:p>
    <w:p w14:paraId="0FF6E2EA" w14:textId="77777777" w:rsidR="00CA46D8" w:rsidRPr="00F14078" w:rsidRDefault="00E5205A">
      <w:pPr>
        <w:ind w:left="720"/>
        <w:rPr>
          <w:rFonts w:eastAsia="Nunito" w:cs="Nunito"/>
          <w:szCs w:val="28"/>
        </w:rPr>
      </w:pPr>
      <w:r w:rsidRPr="00F14078">
        <w:rPr>
          <w:rFonts w:eastAsia="Nunito" w:cs="Nunito"/>
          <w:noProof/>
          <w:szCs w:val="28"/>
        </w:rPr>
        <w:drawing>
          <wp:inline distT="114300" distB="114300" distL="114300" distR="114300" wp14:anchorId="581F969E" wp14:editId="4EE21BB7">
            <wp:extent cx="5731200" cy="3048000"/>
            <wp:effectExtent l="0" t="0" r="0" b="0"/>
            <wp:docPr id="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5731200" cy="3048000"/>
                    </a:xfrm>
                    <a:prstGeom prst="rect">
                      <a:avLst/>
                    </a:prstGeom>
                    <a:ln/>
                  </pic:spPr>
                </pic:pic>
              </a:graphicData>
            </a:graphic>
          </wp:inline>
        </w:drawing>
      </w:r>
    </w:p>
    <w:p w14:paraId="0D6BDA24" w14:textId="77777777" w:rsidR="00CA46D8" w:rsidRPr="00F14078" w:rsidRDefault="00E5205A">
      <w:pPr>
        <w:rPr>
          <w:rFonts w:eastAsia="Nunito" w:cs="Nunito"/>
          <w:b/>
          <w:sz w:val="32"/>
          <w:szCs w:val="32"/>
          <w:u w:val="single"/>
        </w:rPr>
      </w:pPr>
      <w:r w:rsidRPr="00F14078">
        <w:rPr>
          <w:rFonts w:eastAsia="Nunito" w:cs="Nunito"/>
          <w:b/>
          <w:sz w:val="32"/>
          <w:szCs w:val="32"/>
          <w:u w:val="single"/>
        </w:rPr>
        <w:lastRenderedPageBreak/>
        <w:t>Graphe de convergence pour les fonctions complexe</w:t>
      </w:r>
    </w:p>
    <w:p w14:paraId="5E6A7CC6" w14:textId="77777777" w:rsidR="005F68A2" w:rsidRPr="00F14078" w:rsidRDefault="005F68A2">
      <w:pPr>
        <w:ind w:left="720"/>
        <w:rPr>
          <w:rFonts w:eastAsia="Nunito" w:cs="Nunito"/>
          <w:noProof/>
          <w:szCs w:val="28"/>
        </w:rPr>
      </w:pPr>
    </w:p>
    <w:p w14:paraId="7D9C5437" w14:textId="16CDB633" w:rsidR="00CA46D8" w:rsidRPr="00F14078" w:rsidRDefault="005F68A2">
      <w:pPr>
        <w:ind w:left="720"/>
        <w:rPr>
          <w:rFonts w:eastAsia="Nunito" w:cs="Nunito"/>
          <w:szCs w:val="28"/>
        </w:rPr>
      </w:pPr>
      <w:r w:rsidRPr="00F14078">
        <w:rPr>
          <w:rFonts w:eastAsia="Nunito" w:cs="Nunito"/>
          <w:noProof/>
          <w:szCs w:val="28"/>
        </w:rPr>
        <w:drawing>
          <wp:anchor distT="0" distB="0" distL="114300" distR="114300" simplePos="0" relativeHeight="251660288" behindDoc="0" locked="0" layoutInCell="1" allowOverlap="1" wp14:anchorId="5A3D7D3B" wp14:editId="1226AD5C">
            <wp:simplePos x="0" y="0"/>
            <wp:positionH relativeFrom="column">
              <wp:posOffset>495300</wp:posOffset>
            </wp:positionH>
            <wp:positionV relativeFrom="paragraph">
              <wp:posOffset>7109460</wp:posOffset>
            </wp:positionV>
            <wp:extent cx="2699385" cy="1731010"/>
            <wp:effectExtent l="0" t="0" r="5715" b="2540"/>
            <wp:wrapTopAndBottom/>
            <wp:docPr id="2"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2699385" cy="1731010"/>
                    </a:xfrm>
                    <a:prstGeom prst="rect">
                      <a:avLst/>
                    </a:prstGeom>
                    <a:ln/>
                  </pic:spPr>
                </pic:pic>
              </a:graphicData>
            </a:graphic>
          </wp:anchor>
        </w:drawing>
      </w:r>
      <w:r w:rsidRPr="00F14078">
        <w:rPr>
          <w:rFonts w:eastAsia="Nunito" w:cs="Nunito"/>
          <w:noProof/>
          <w:szCs w:val="28"/>
        </w:rPr>
        <w:drawing>
          <wp:anchor distT="0" distB="0" distL="114300" distR="114300" simplePos="0" relativeHeight="251663360" behindDoc="0" locked="0" layoutInCell="1" allowOverlap="1" wp14:anchorId="4D5A5780" wp14:editId="5FF6D952">
            <wp:simplePos x="0" y="0"/>
            <wp:positionH relativeFrom="column">
              <wp:posOffset>3672840</wp:posOffset>
            </wp:positionH>
            <wp:positionV relativeFrom="paragraph">
              <wp:posOffset>7333615</wp:posOffset>
            </wp:positionV>
            <wp:extent cx="2699385" cy="1518920"/>
            <wp:effectExtent l="0" t="0" r="5715" b="5080"/>
            <wp:wrapTopAndBottom/>
            <wp:docPr id="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2699385" cy="1518920"/>
                    </a:xfrm>
                    <a:prstGeom prst="rect">
                      <a:avLst/>
                    </a:prstGeom>
                    <a:ln/>
                  </pic:spPr>
                </pic:pic>
              </a:graphicData>
            </a:graphic>
          </wp:anchor>
        </w:drawing>
      </w:r>
      <w:r w:rsidRPr="00F14078">
        <w:rPr>
          <w:rFonts w:eastAsia="Nunito" w:cs="Nunito"/>
          <w:noProof/>
          <w:szCs w:val="28"/>
        </w:rPr>
        <w:drawing>
          <wp:anchor distT="0" distB="0" distL="114300" distR="114300" simplePos="0" relativeHeight="251669504" behindDoc="0" locked="0" layoutInCell="1" allowOverlap="1" wp14:anchorId="2EF8AAD8" wp14:editId="2516F95E">
            <wp:simplePos x="0" y="0"/>
            <wp:positionH relativeFrom="column">
              <wp:posOffset>3581400</wp:posOffset>
            </wp:positionH>
            <wp:positionV relativeFrom="paragraph">
              <wp:posOffset>5634355</wp:posOffset>
            </wp:positionV>
            <wp:extent cx="2699385" cy="1623060"/>
            <wp:effectExtent l="0" t="0" r="5715"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2699385" cy="1623060"/>
                    </a:xfrm>
                    <a:prstGeom prst="rect">
                      <a:avLst/>
                    </a:prstGeom>
                    <a:ln/>
                  </pic:spPr>
                </pic:pic>
              </a:graphicData>
            </a:graphic>
          </wp:anchor>
        </w:drawing>
      </w:r>
      <w:r w:rsidRPr="00F14078">
        <w:rPr>
          <w:rFonts w:eastAsia="Nunito" w:cs="Nunito"/>
          <w:noProof/>
          <w:szCs w:val="28"/>
        </w:rPr>
        <w:drawing>
          <wp:anchor distT="0" distB="0" distL="114300" distR="114300" simplePos="0" relativeHeight="251662336" behindDoc="0" locked="0" layoutInCell="1" allowOverlap="1" wp14:anchorId="2E2A9174" wp14:editId="5036AD93">
            <wp:simplePos x="0" y="0"/>
            <wp:positionH relativeFrom="column">
              <wp:posOffset>3604260</wp:posOffset>
            </wp:positionH>
            <wp:positionV relativeFrom="paragraph">
              <wp:posOffset>3903345</wp:posOffset>
            </wp:positionV>
            <wp:extent cx="2699385" cy="1529715"/>
            <wp:effectExtent l="0" t="0" r="5715" b="0"/>
            <wp:wrapTopAndBottom/>
            <wp:docPr id="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2699385" cy="1529715"/>
                    </a:xfrm>
                    <a:prstGeom prst="rect">
                      <a:avLst/>
                    </a:prstGeom>
                    <a:ln/>
                  </pic:spPr>
                </pic:pic>
              </a:graphicData>
            </a:graphic>
          </wp:anchor>
        </w:drawing>
      </w:r>
      <w:r w:rsidRPr="00F14078">
        <w:rPr>
          <w:rFonts w:eastAsia="Nunito" w:cs="Nunito"/>
          <w:noProof/>
          <w:szCs w:val="28"/>
        </w:rPr>
        <w:drawing>
          <wp:anchor distT="0" distB="0" distL="114300" distR="114300" simplePos="0" relativeHeight="251661312" behindDoc="0" locked="0" layoutInCell="1" allowOverlap="1" wp14:anchorId="44C0027C" wp14:editId="7E7FE9A0">
            <wp:simplePos x="0" y="0"/>
            <wp:positionH relativeFrom="margin">
              <wp:align>left</wp:align>
            </wp:positionH>
            <wp:positionV relativeFrom="paragraph">
              <wp:posOffset>3870960</wp:posOffset>
            </wp:positionV>
            <wp:extent cx="2699385" cy="1691640"/>
            <wp:effectExtent l="0" t="0" r="5715" b="3810"/>
            <wp:wrapTopAndBottom/>
            <wp:docPr id="1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ic:nvPicPr>
                  <pic:blipFill>
                    <a:blip r:embed="rId28">
                      <a:extLst>
                        <a:ext uri="{28A0092B-C50C-407E-A947-70E740481C1C}">
                          <a14:useLocalDpi xmlns:a14="http://schemas.microsoft.com/office/drawing/2010/main" val="0"/>
                        </a:ext>
                      </a:extLst>
                    </a:blip>
                    <a:srcRect/>
                    <a:stretch>
                      <a:fillRect/>
                    </a:stretch>
                  </pic:blipFill>
                  <pic:spPr>
                    <a:xfrm>
                      <a:off x="0" y="0"/>
                      <a:ext cx="2699385" cy="1691640"/>
                    </a:xfrm>
                    <a:prstGeom prst="rect">
                      <a:avLst/>
                    </a:prstGeom>
                    <a:ln/>
                  </pic:spPr>
                </pic:pic>
              </a:graphicData>
            </a:graphic>
          </wp:anchor>
        </w:drawing>
      </w:r>
      <w:r w:rsidRPr="00F14078">
        <w:rPr>
          <w:rFonts w:eastAsia="Nunito" w:cs="Nunito"/>
          <w:noProof/>
          <w:szCs w:val="28"/>
        </w:rPr>
        <w:drawing>
          <wp:anchor distT="0" distB="0" distL="114300" distR="114300" simplePos="0" relativeHeight="251664384" behindDoc="0" locked="0" layoutInCell="1" allowOverlap="1" wp14:anchorId="111B4F7E" wp14:editId="02E916E8">
            <wp:simplePos x="0" y="0"/>
            <wp:positionH relativeFrom="column">
              <wp:posOffset>3560445</wp:posOffset>
            </wp:positionH>
            <wp:positionV relativeFrom="paragraph">
              <wp:posOffset>1911985</wp:posOffset>
            </wp:positionV>
            <wp:extent cx="2700000" cy="1717200"/>
            <wp:effectExtent l="0" t="0" r="5715" b="0"/>
            <wp:wrapTopAndBottom/>
            <wp:docPr id="16"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2700000" cy="1717200"/>
                    </a:xfrm>
                    <a:prstGeom prst="rect">
                      <a:avLst/>
                    </a:prstGeom>
                    <a:ln/>
                  </pic:spPr>
                </pic:pic>
              </a:graphicData>
            </a:graphic>
            <wp14:sizeRelH relativeFrom="margin">
              <wp14:pctWidth>0</wp14:pctWidth>
            </wp14:sizeRelH>
            <wp14:sizeRelV relativeFrom="margin">
              <wp14:pctHeight>0</wp14:pctHeight>
            </wp14:sizeRelV>
          </wp:anchor>
        </w:drawing>
      </w:r>
      <w:r w:rsidRPr="00F14078">
        <w:rPr>
          <w:rFonts w:eastAsia="Nunito" w:cs="Nunito"/>
          <w:noProof/>
          <w:szCs w:val="28"/>
        </w:rPr>
        <w:drawing>
          <wp:anchor distT="0" distB="0" distL="114300" distR="114300" simplePos="0" relativeHeight="251665408" behindDoc="0" locked="0" layoutInCell="1" allowOverlap="1" wp14:anchorId="7D3C5E60" wp14:editId="3164BD85">
            <wp:simplePos x="0" y="0"/>
            <wp:positionH relativeFrom="margin">
              <wp:align>left</wp:align>
            </wp:positionH>
            <wp:positionV relativeFrom="paragraph">
              <wp:posOffset>1744980</wp:posOffset>
            </wp:positionV>
            <wp:extent cx="2700000" cy="1756800"/>
            <wp:effectExtent l="0" t="0" r="5715" b="0"/>
            <wp:wrapTopAndBottom/>
            <wp:docPr id="26"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2700000" cy="1756800"/>
                    </a:xfrm>
                    <a:prstGeom prst="rect">
                      <a:avLst/>
                    </a:prstGeom>
                    <a:ln/>
                  </pic:spPr>
                </pic:pic>
              </a:graphicData>
            </a:graphic>
            <wp14:sizeRelH relativeFrom="margin">
              <wp14:pctWidth>0</wp14:pctWidth>
            </wp14:sizeRelH>
            <wp14:sizeRelV relativeFrom="margin">
              <wp14:pctHeight>0</wp14:pctHeight>
            </wp14:sizeRelV>
          </wp:anchor>
        </w:drawing>
      </w:r>
      <w:r w:rsidRPr="00F14078">
        <w:rPr>
          <w:rFonts w:eastAsia="Nunito" w:cs="Nunito"/>
          <w:noProof/>
          <w:szCs w:val="28"/>
        </w:rPr>
        <w:drawing>
          <wp:anchor distT="0" distB="0" distL="114300" distR="114300" simplePos="0" relativeHeight="251658240" behindDoc="0" locked="0" layoutInCell="1" allowOverlap="1" wp14:anchorId="7F63FA9E" wp14:editId="6F20F920">
            <wp:simplePos x="0" y="0"/>
            <wp:positionH relativeFrom="column">
              <wp:posOffset>3520440</wp:posOffset>
            </wp:positionH>
            <wp:positionV relativeFrom="paragraph">
              <wp:posOffset>0</wp:posOffset>
            </wp:positionV>
            <wp:extent cx="2699385" cy="1661795"/>
            <wp:effectExtent l="0" t="0" r="5715" b="0"/>
            <wp:wrapTopAndBottom/>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2699385" cy="1661795"/>
                    </a:xfrm>
                    <a:prstGeom prst="rect">
                      <a:avLst/>
                    </a:prstGeom>
                    <a:ln/>
                  </pic:spPr>
                </pic:pic>
              </a:graphicData>
            </a:graphic>
          </wp:anchor>
        </w:drawing>
      </w:r>
      <w:r w:rsidRPr="00F14078">
        <w:rPr>
          <w:rFonts w:eastAsia="Nunito" w:cs="Nunito"/>
          <w:noProof/>
          <w:szCs w:val="28"/>
        </w:rPr>
        <w:drawing>
          <wp:anchor distT="0" distB="0" distL="114300" distR="114300" simplePos="0" relativeHeight="251659264" behindDoc="0" locked="0" layoutInCell="1" allowOverlap="1" wp14:anchorId="534E2009" wp14:editId="08F8376A">
            <wp:simplePos x="0" y="0"/>
            <wp:positionH relativeFrom="margin">
              <wp:align>left</wp:align>
            </wp:positionH>
            <wp:positionV relativeFrom="paragraph">
              <wp:posOffset>0</wp:posOffset>
            </wp:positionV>
            <wp:extent cx="2880000" cy="1429200"/>
            <wp:effectExtent l="0" t="0" r="0" b="0"/>
            <wp:wrapTopAndBottom/>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32">
                      <a:extLst>
                        <a:ext uri="{28A0092B-C50C-407E-A947-70E740481C1C}">
                          <a14:useLocalDpi xmlns:a14="http://schemas.microsoft.com/office/drawing/2010/main" val="0"/>
                        </a:ext>
                      </a:extLst>
                    </a:blip>
                    <a:srcRect l="7621" r="9950"/>
                    <a:stretch/>
                  </pic:blipFill>
                  <pic:spPr bwMode="auto">
                    <a:xfrm>
                      <a:off x="0" y="0"/>
                      <a:ext cx="2880000" cy="142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4078">
        <w:rPr>
          <w:rFonts w:eastAsia="Nunito" w:cs="Nunito"/>
          <w:noProof/>
          <w:szCs w:val="28"/>
        </w:rPr>
        <w:drawing>
          <wp:anchor distT="0" distB="0" distL="114300" distR="114300" simplePos="0" relativeHeight="251670528" behindDoc="0" locked="0" layoutInCell="1" allowOverlap="1" wp14:anchorId="0E552103" wp14:editId="496C9B76">
            <wp:simplePos x="0" y="0"/>
            <wp:positionH relativeFrom="column">
              <wp:posOffset>3589020</wp:posOffset>
            </wp:positionH>
            <wp:positionV relativeFrom="paragraph">
              <wp:posOffset>0</wp:posOffset>
            </wp:positionV>
            <wp:extent cx="2699385" cy="1835785"/>
            <wp:effectExtent l="0" t="0" r="5715"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2699385" cy="1835785"/>
                    </a:xfrm>
                    <a:prstGeom prst="rect">
                      <a:avLst/>
                    </a:prstGeom>
                    <a:ln/>
                  </pic:spPr>
                </pic:pic>
              </a:graphicData>
            </a:graphic>
          </wp:anchor>
        </w:drawing>
      </w:r>
      <w:r w:rsidRPr="00F14078">
        <w:rPr>
          <w:rFonts w:eastAsia="Nunito" w:cs="Nunito"/>
          <w:noProof/>
          <w:szCs w:val="28"/>
        </w:rPr>
        <w:drawing>
          <wp:anchor distT="0" distB="0" distL="114300" distR="114300" simplePos="0" relativeHeight="251671552" behindDoc="0" locked="0" layoutInCell="1" allowOverlap="1" wp14:anchorId="1AD86DD3" wp14:editId="6F0274EC">
            <wp:simplePos x="0" y="0"/>
            <wp:positionH relativeFrom="column">
              <wp:posOffset>3718560</wp:posOffset>
            </wp:positionH>
            <wp:positionV relativeFrom="paragraph">
              <wp:posOffset>0</wp:posOffset>
            </wp:positionV>
            <wp:extent cx="2699385" cy="1763395"/>
            <wp:effectExtent l="0" t="0" r="5715" b="8255"/>
            <wp:wrapTopAndBottom/>
            <wp:docPr id="30"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2699385" cy="1763395"/>
                    </a:xfrm>
                    <a:prstGeom prst="rect">
                      <a:avLst/>
                    </a:prstGeom>
                    <a:ln/>
                  </pic:spPr>
                </pic:pic>
              </a:graphicData>
            </a:graphic>
          </wp:anchor>
        </w:drawing>
      </w:r>
      <w:r w:rsidR="00E5205A" w:rsidRPr="00F14078">
        <w:rPr>
          <w:rFonts w:eastAsia="Nunito" w:cs="Nunito"/>
          <w:noProof/>
          <w:szCs w:val="28"/>
        </w:rPr>
        <w:drawing>
          <wp:anchor distT="0" distB="0" distL="114300" distR="114300" simplePos="0" relativeHeight="251666432" behindDoc="0" locked="0" layoutInCell="1" allowOverlap="1" wp14:anchorId="6B26C5D8" wp14:editId="31417D33">
            <wp:simplePos x="0" y="0"/>
            <wp:positionH relativeFrom="column">
              <wp:posOffset>457200</wp:posOffset>
            </wp:positionH>
            <wp:positionV relativeFrom="paragraph">
              <wp:posOffset>4975860</wp:posOffset>
            </wp:positionV>
            <wp:extent cx="2699385" cy="1752600"/>
            <wp:effectExtent l="0" t="0" r="5715" b="0"/>
            <wp:wrapTopAndBottom/>
            <wp:docPr id="2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2699385" cy="1752600"/>
                    </a:xfrm>
                    <a:prstGeom prst="rect">
                      <a:avLst/>
                    </a:prstGeom>
                    <a:ln/>
                  </pic:spPr>
                </pic:pic>
              </a:graphicData>
            </a:graphic>
          </wp:anchor>
        </w:drawing>
      </w:r>
    </w:p>
    <w:p w14:paraId="7157CA92" w14:textId="6CD389B5" w:rsidR="00CA46D8" w:rsidRPr="00F14078" w:rsidRDefault="00437E81">
      <w:pPr>
        <w:rPr>
          <w:rFonts w:eastAsia="Nunito" w:cs="Nunito"/>
          <w:b/>
          <w:sz w:val="32"/>
          <w:szCs w:val="32"/>
        </w:rPr>
      </w:pPr>
      <w:r w:rsidRPr="00F14078">
        <w:rPr>
          <w:rFonts w:eastAsia="Nunito" w:cs="Nunito"/>
          <w:noProof/>
          <w:szCs w:val="28"/>
        </w:rPr>
        <w:lastRenderedPageBreak/>
        <w:drawing>
          <wp:anchor distT="0" distB="0" distL="114300" distR="114300" simplePos="0" relativeHeight="251667456" behindDoc="0" locked="0" layoutInCell="1" allowOverlap="1" wp14:anchorId="4A2CC4F7" wp14:editId="526D33CF">
            <wp:simplePos x="0" y="0"/>
            <wp:positionH relativeFrom="column">
              <wp:posOffset>365760</wp:posOffset>
            </wp:positionH>
            <wp:positionV relativeFrom="paragraph">
              <wp:posOffset>1874520</wp:posOffset>
            </wp:positionV>
            <wp:extent cx="2699385" cy="1666240"/>
            <wp:effectExtent l="0" t="0" r="5715" b="0"/>
            <wp:wrapTopAndBottom/>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2699385" cy="1666240"/>
                    </a:xfrm>
                    <a:prstGeom prst="rect">
                      <a:avLst/>
                    </a:prstGeom>
                    <a:ln/>
                  </pic:spPr>
                </pic:pic>
              </a:graphicData>
            </a:graphic>
          </wp:anchor>
        </w:drawing>
      </w:r>
      <w:r w:rsidRPr="00F14078">
        <w:rPr>
          <w:rFonts w:eastAsia="Nunito" w:cs="Nunito"/>
          <w:noProof/>
          <w:szCs w:val="28"/>
        </w:rPr>
        <w:drawing>
          <wp:anchor distT="0" distB="0" distL="114300" distR="114300" simplePos="0" relativeHeight="251672576" behindDoc="0" locked="0" layoutInCell="1" allowOverlap="1" wp14:anchorId="41B7B4E1" wp14:editId="6DE89088">
            <wp:simplePos x="0" y="0"/>
            <wp:positionH relativeFrom="column">
              <wp:posOffset>3169920</wp:posOffset>
            </wp:positionH>
            <wp:positionV relativeFrom="paragraph">
              <wp:posOffset>-83820</wp:posOffset>
            </wp:positionV>
            <wp:extent cx="2699385" cy="1835785"/>
            <wp:effectExtent l="0" t="0" r="5715" b="0"/>
            <wp:wrapNone/>
            <wp:docPr id="4"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2699385" cy="1835785"/>
                    </a:xfrm>
                    <a:prstGeom prst="rect">
                      <a:avLst/>
                    </a:prstGeom>
                    <a:ln/>
                  </pic:spPr>
                </pic:pic>
              </a:graphicData>
            </a:graphic>
          </wp:anchor>
        </w:drawing>
      </w:r>
      <w:r w:rsidRPr="00F14078">
        <w:rPr>
          <w:rFonts w:eastAsia="Nunito" w:cs="Nunito"/>
          <w:noProof/>
          <w:szCs w:val="28"/>
        </w:rPr>
        <w:drawing>
          <wp:anchor distT="0" distB="0" distL="114300" distR="114300" simplePos="0" relativeHeight="251673600" behindDoc="0" locked="0" layoutInCell="1" allowOverlap="1" wp14:anchorId="697A8306" wp14:editId="7F7F68B8">
            <wp:simplePos x="0" y="0"/>
            <wp:positionH relativeFrom="margin">
              <wp:align>left</wp:align>
            </wp:positionH>
            <wp:positionV relativeFrom="paragraph">
              <wp:posOffset>0</wp:posOffset>
            </wp:positionV>
            <wp:extent cx="2699385" cy="1702435"/>
            <wp:effectExtent l="0" t="0" r="5715" b="0"/>
            <wp:wrapTopAndBottom/>
            <wp:docPr id="2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2699385" cy="1702435"/>
                    </a:xfrm>
                    <a:prstGeom prst="rect">
                      <a:avLst/>
                    </a:prstGeom>
                    <a:ln/>
                  </pic:spPr>
                </pic:pic>
              </a:graphicData>
            </a:graphic>
          </wp:anchor>
        </w:drawing>
      </w:r>
      <w:r w:rsidRPr="00F14078">
        <w:rPr>
          <w:rFonts w:eastAsia="Nunito" w:cs="Nunito"/>
          <w:noProof/>
          <w:szCs w:val="28"/>
        </w:rPr>
        <w:drawing>
          <wp:anchor distT="0" distB="0" distL="114300" distR="114300" simplePos="0" relativeHeight="251668480" behindDoc="0" locked="0" layoutInCell="1" allowOverlap="1" wp14:anchorId="7B3D636F" wp14:editId="630AE512">
            <wp:simplePos x="0" y="0"/>
            <wp:positionH relativeFrom="column">
              <wp:posOffset>3215640</wp:posOffset>
            </wp:positionH>
            <wp:positionV relativeFrom="paragraph">
              <wp:posOffset>1763395</wp:posOffset>
            </wp:positionV>
            <wp:extent cx="2699385" cy="1496060"/>
            <wp:effectExtent l="0" t="0" r="5715" b="8890"/>
            <wp:wrapTopAndBottom/>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2699385" cy="1496060"/>
                    </a:xfrm>
                    <a:prstGeom prst="rect">
                      <a:avLst/>
                    </a:prstGeom>
                    <a:ln/>
                  </pic:spPr>
                </pic:pic>
              </a:graphicData>
            </a:graphic>
          </wp:anchor>
        </w:drawing>
      </w:r>
    </w:p>
    <w:p w14:paraId="50034856" w14:textId="77777777" w:rsidR="00CA46D8" w:rsidRPr="00F14078" w:rsidRDefault="00E5205A" w:rsidP="001333FA">
      <w:pPr>
        <w:pStyle w:val="Heading1"/>
        <w:rPr>
          <w:sz w:val="36"/>
          <w:szCs w:val="30"/>
        </w:rPr>
      </w:pPr>
      <w:r w:rsidRPr="00F14078">
        <w:rPr>
          <w:sz w:val="36"/>
          <w:szCs w:val="30"/>
        </w:rPr>
        <w:t>Volumes finis dimension 1</w:t>
      </w:r>
    </w:p>
    <w:p w14:paraId="28FAEA7A" w14:textId="77777777" w:rsidR="00CA46D8" w:rsidRPr="00F14078" w:rsidRDefault="00CA46D8">
      <w:pPr>
        <w:rPr>
          <w:rFonts w:eastAsia="Nunito" w:cs="Nunito"/>
          <w:b/>
          <w:sz w:val="32"/>
          <w:szCs w:val="30"/>
        </w:rPr>
      </w:pPr>
    </w:p>
    <w:p w14:paraId="3D021EFD" w14:textId="505BA2A8" w:rsidR="00CA46D8" w:rsidRPr="00F14078" w:rsidRDefault="00437E81">
      <w:pPr>
        <w:rPr>
          <w:rFonts w:eastAsia="Nunito" w:cs="Nunito"/>
          <w:szCs w:val="26"/>
        </w:rPr>
      </w:pPr>
      <w:r w:rsidRPr="00F14078">
        <w:rPr>
          <w:rFonts w:eastAsia="Nunito" w:cs="Nunito"/>
          <w:b/>
          <w:szCs w:val="26"/>
        </w:rPr>
        <w:t>Problème :</w:t>
      </w:r>
      <w:r w:rsidR="00E5205A" w:rsidRPr="00F14078">
        <w:rPr>
          <w:rFonts w:eastAsia="Nunito" w:cs="Nunito"/>
          <w:b/>
          <w:szCs w:val="26"/>
        </w:rPr>
        <w:t xml:space="preserve"> </w:t>
      </w:r>
      <w:r w:rsidRPr="00F14078">
        <w:rPr>
          <w:rFonts w:eastAsia="Nunito" w:cs="Nunito"/>
          <w:szCs w:val="26"/>
        </w:rPr>
        <w:t>Résolution</w:t>
      </w:r>
      <w:r w:rsidR="00E5205A" w:rsidRPr="00F14078">
        <w:rPr>
          <w:rFonts w:eastAsia="Nunito" w:cs="Nunito"/>
          <w:szCs w:val="26"/>
        </w:rPr>
        <w:t xml:space="preserve"> de l’</w:t>
      </w:r>
      <w:r w:rsidRPr="00F14078">
        <w:rPr>
          <w:rFonts w:eastAsia="Nunito" w:cs="Nunito"/>
          <w:szCs w:val="26"/>
        </w:rPr>
        <w:t>équation</w:t>
      </w:r>
      <w:r w:rsidR="00E5205A" w:rsidRPr="00F14078">
        <w:rPr>
          <w:rFonts w:eastAsia="Nunito" w:cs="Nunito"/>
          <w:szCs w:val="26"/>
        </w:rPr>
        <w:t xml:space="preserve"> </w:t>
      </w:r>
      <m:oMath>
        <m:r>
          <w:rPr>
            <w:rFonts w:ascii="Cambria Math" w:eastAsia="Nunito" w:hAnsi="Cambria Math" w:cs="Nunito"/>
            <w:szCs w:val="26"/>
          </w:rPr>
          <m:t>-</m:t>
        </m:r>
        <m:r>
          <w:rPr>
            <w:rFonts w:ascii="Cambria Math" w:eastAsia="Nunito" w:hAnsi="Cambria Math" w:cs="Nunito"/>
            <w:szCs w:val="26"/>
          </w:rPr>
          <m:t>(</m:t>
        </m:r>
        <m:r>
          <w:rPr>
            <w:rFonts w:ascii="Cambria Math" w:eastAsia="Nunito" w:hAnsi="Cambria Math" w:cs="Nunito"/>
            <w:szCs w:val="26"/>
          </w:rPr>
          <m:t>λ</m:t>
        </m:r>
        <m:r>
          <w:rPr>
            <w:rFonts w:ascii="Cambria Math" w:eastAsia="Nunito" w:hAnsi="Cambria Math" w:cs="Nunito"/>
            <w:szCs w:val="26"/>
          </w:rPr>
          <m:t>u</m:t>
        </m:r>
        <m:r>
          <w:rPr>
            <w:rFonts w:ascii="Cambria Math" w:eastAsia="Nunito" w:hAnsi="Cambria Math" w:cs="Nunito"/>
            <w:szCs w:val="26"/>
          </w:rPr>
          <m:t>')'(</m:t>
        </m:r>
        <m:r>
          <w:rPr>
            <w:rFonts w:ascii="Cambria Math" w:eastAsia="Nunito" w:hAnsi="Cambria Math" w:cs="Nunito"/>
            <w:szCs w:val="26"/>
          </w:rPr>
          <m:t>x</m:t>
        </m:r>
        <m:r>
          <w:rPr>
            <w:rFonts w:ascii="Cambria Math" w:eastAsia="Nunito" w:hAnsi="Cambria Math" w:cs="Nunito"/>
            <w:szCs w:val="26"/>
          </w:rPr>
          <m:t>)+</m:t>
        </m:r>
        <m:r>
          <w:rPr>
            <w:rFonts w:ascii="Cambria Math" w:eastAsia="Nunito" w:hAnsi="Cambria Math" w:cs="Nunito"/>
            <w:szCs w:val="26"/>
          </w:rPr>
          <m:t>a</m:t>
        </m:r>
        <m:r>
          <w:rPr>
            <w:rFonts w:ascii="Cambria Math" w:eastAsia="Nunito" w:hAnsi="Cambria Math" w:cs="Nunito"/>
            <w:szCs w:val="26"/>
          </w:rPr>
          <m:t>.</m:t>
        </m:r>
        <m:r>
          <w:rPr>
            <w:rFonts w:ascii="Cambria Math" w:eastAsia="Nunito" w:hAnsi="Cambria Math" w:cs="Nunito"/>
            <w:szCs w:val="26"/>
          </w:rPr>
          <m:t>u</m:t>
        </m:r>
        <m:r>
          <w:rPr>
            <w:rFonts w:ascii="Cambria Math" w:eastAsia="Nunito" w:hAnsi="Cambria Math" w:cs="Nunito"/>
            <w:szCs w:val="26"/>
          </w:rPr>
          <m:t>'(</m:t>
        </m:r>
        <m:r>
          <w:rPr>
            <w:rFonts w:ascii="Cambria Math" w:eastAsia="Nunito" w:hAnsi="Cambria Math" w:cs="Nunito"/>
            <w:szCs w:val="26"/>
          </w:rPr>
          <m:t>x</m:t>
        </m:r>
        <m:r>
          <w:rPr>
            <w:rFonts w:ascii="Cambria Math" w:eastAsia="Nunito" w:hAnsi="Cambria Math" w:cs="Nunito"/>
            <w:szCs w:val="26"/>
          </w:rPr>
          <m:t>)+</m:t>
        </m:r>
        <m:r>
          <w:rPr>
            <w:rFonts w:ascii="Cambria Math" w:eastAsia="Nunito" w:hAnsi="Cambria Math" w:cs="Nunito"/>
            <w:szCs w:val="26"/>
          </w:rPr>
          <m:t>b</m:t>
        </m:r>
        <m:r>
          <w:rPr>
            <w:rFonts w:ascii="Cambria Math" w:eastAsia="Nunito" w:hAnsi="Cambria Math" w:cs="Nunito"/>
            <w:szCs w:val="26"/>
          </w:rPr>
          <m:t>.</m:t>
        </m:r>
        <m:r>
          <w:rPr>
            <w:rFonts w:ascii="Cambria Math" w:eastAsia="Nunito" w:hAnsi="Cambria Math" w:cs="Nunito"/>
            <w:szCs w:val="26"/>
          </w:rPr>
          <m:t>u</m:t>
        </m:r>
        <m:r>
          <w:rPr>
            <w:rFonts w:ascii="Cambria Math" w:eastAsia="Nunito" w:hAnsi="Cambria Math" w:cs="Nunito"/>
            <w:szCs w:val="26"/>
          </w:rPr>
          <m:t>(</m:t>
        </m:r>
        <m:r>
          <w:rPr>
            <w:rFonts w:ascii="Cambria Math" w:eastAsia="Nunito" w:hAnsi="Cambria Math" w:cs="Nunito"/>
            <w:szCs w:val="26"/>
          </w:rPr>
          <m:t>x</m:t>
        </m:r>
        <m:r>
          <w:rPr>
            <w:rFonts w:ascii="Cambria Math" w:eastAsia="Nunito" w:hAnsi="Cambria Math" w:cs="Nunito"/>
            <w:szCs w:val="26"/>
          </w:rPr>
          <m:t>)=</m:t>
        </m:r>
        <m:r>
          <w:rPr>
            <w:rFonts w:ascii="Cambria Math" w:eastAsia="Nunito" w:hAnsi="Cambria Math" w:cs="Nunito"/>
            <w:szCs w:val="26"/>
          </w:rPr>
          <m:t>f</m:t>
        </m:r>
        <m:r>
          <w:rPr>
            <w:rFonts w:ascii="Cambria Math" w:eastAsia="Nunito" w:hAnsi="Cambria Math" w:cs="Nunito"/>
            <w:szCs w:val="26"/>
          </w:rPr>
          <m:t>(</m:t>
        </m:r>
        <m:r>
          <w:rPr>
            <w:rFonts w:ascii="Cambria Math" w:eastAsia="Nunito" w:hAnsi="Cambria Math" w:cs="Nunito"/>
            <w:szCs w:val="26"/>
          </w:rPr>
          <m:t>x</m:t>
        </m:r>
        <m:r>
          <w:rPr>
            <w:rFonts w:ascii="Cambria Math" w:eastAsia="Nunito" w:hAnsi="Cambria Math" w:cs="Nunito"/>
            <w:szCs w:val="26"/>
          </w:rPr>
          <m:t xml:space="preserve">), </m:t>
        </m:r>
        <m:r>
          <w:rPr>
            <w:rFonts w:ascii="Cambria Math" w:eastAsia="Nunito" w:hAnsi="Cambria Math" w:cs="Nunito"/>
            <w:szCs w:val="26"/>
          </w:rPr>
          <m:t>x</m:t>
        </m:r>
        <m:r>
          <w:rPr>
            <w:rFonts w:ascii="Cambria Math" w:eastAsia="Nunito" w:hAnsi="Cambria Math" w:cs="Nunito"/>
            <w:szCs w:val="26"/>
          </w:rPr>
          <m:t xml:space="preserve">∈[0,1], </m:t>
        </m:r>
        <m:r>
          <w:rPr>
            <w:rFonts w:ascii="Cambria Math" w:eastAsia="Nunito" w:hAnsi="Cambria Math" w:cs="Nunito"/>
            <w:szCs w:val="26"/>
          </w:rPr>
          <m:t>u</m:t>
        </m:r>
        <m:r>
          <w:rPr>
            <w:rFonts w:ascii="Cambria Math" w:eastAsia="Nunito" w:hAnsi="Cambria Math" w:cs="Nunito"/>
            <w:szCs w:val="26"/>
          </w:rPr>
          <m:t>(0)=</m:t>
        </m:r>
        <m:r>
          <w:rPr>
            <w:rFonts w:ascii="Cambria Math" w:eastAsia="Nunito" w:hAnsi="Cambria Math" w:cs="Nunito"/>
            <w:szCs w:val="26"/>
          </w:rPr>
          <m:t>c</m:t>
        </m:r>
        <m:r>
          <w:rPr>
            <w:rFonts w:ascii="Cambria Math" w:eastAsia="Nunito" w:hAnsi="Cambria Math" w:cs="Nunito"/>
            <w:szCs w:val="26"/>
          </w:rPr>
          <m:t xml:space="preserve">, </m:t>
        </m:r>
        <m:r>
          <w:rPr>
            <w:rFonts w:ascii="Cambria Math" w:eastAsia="Nunito" w:hAnsi="Cambria Math" w:cs="Nunito"/>
            <w:szCs w:val="26"/>
          </w:rPr>
          <m:t>u</m:t>
        </m:r>
        <m:r>
          <w:rPr>
            <w:rFonts w:ascii="Cambria Math" w:eastAsia="Nunito" w:hAnsi="Cambria Math" w:cs="Nunito"/>
            <w:szCs w:val="26"/>
          </w:rPr>
          <m:t>(1)=</m:t>
        </m:r>
        <m:r>
          <w:rPr>
            <w:rFonts w:ascii="Cambria Math" w:eastAsia="Nunito" w:hAnsi="Cambria Math" w:cs="Nunito"/>
            <w:szCs w:val="26"/>
          </w:rPr>
          <m:t>d</m:t>
        </m:r>
        <m:r>
          <w:rPr>
            <w:rFonts w:ascii="Cambria Math" w:eastAsia="Nunito" w:hAnsi="Cambria Math" w:cs="Nunito"/>
            <w:szCs w:val="26"/>
          </w:rPr>
          <m:t xml:space="preserve">, </m:t>
        </m:r>
        <m:r>
          <w:rPr>
            <w:rFonts w:ascii="Cambria Math" w:eastAsia="Nunito" w:hAnsi="Cambria Math" w:cs="Nunito"/>
            <w:szCs w:val="26"/>
          </w:rPr>
          <m:t>b</m:t>
        </m:r>
        <m:r>
          <w:rPr>
            <w:rFonts w:ascii="Cambria Math" w:eastAsia="Nunito" w:hAnsi="Cambria Math" w:cs="Nunito"/>
            <w:szCs w:val="26"/>
          </w:rPr>
          <m:t>&gt;0,</m:t>
        </m:r>
      </m:oMath>
    </w:p>
    <w:p w14:paraId="156BB37E" w14:textId="77777777" w:rsidR="00CA46D8" w:rsidRPr="00F14078" w:rsidRDefault="00E5205A">
      <w:pPr>
        <w:rPr>
          <w:rFonts w:eastAsia="Nunito" w:cs="Nunito"/>
          <w:szCs w:val="26"/>
        </w:rPr>
      </w:pPr>
      <m:oMathPara>
        <m:oMath>
          <m:r>
            <w:rPr>
              <w:rFonts w:ascii="Cambria Math" w:hAnsi="Cambria Math"/>
              <w:sz w:val="24"/>
              <w:szCs w:val="24"/>
            </w:rPr>
            <m:t>λ</m:t>
          </m:r>
          <m:r>
            <w:rPr>
              <w:rFonts w:ascii="Cambria Math" w:hAnsi="Cambria Math"/>
              <w:sz w:val="24"/>
              <w:szCs w:val="24"/>
            </w:rPr>
            <m:t>∈</m:t>
          </m:r>
          <m:sSup>
            <m:sSupPr>
              <m:ctrlPr>
                <w:rPr>
                  <w:rFonts w:ascii="Cambria Math" w:eastAsia="Nunito" w:hAnsi="Cambria Math" w:cs="Nunito"/>
                  <w:szCs w:val="26"/>
                </w:rPr>
              </m:ctrlPr>
            </m:sSupPr>
            <m:e>
              <m:r>
                <w:rPr>
                  <w:rFonts w:ascii="Cambria Math" w:eastAsia="Nunito" w:hAnsi="Cambria Math" w:cs="Nunito"/>
                  <w:szCs w:val="26"/>
                </w:rPr>
                <m:t>L</m:t>
              </m:r>
            </m:e>
            <m:sup>
              <m:r>
                <w:rPr>
                  <w:rFonts w:ascii="Cambria Math" w:eastAsia="Nunito" w:hAnsi="Cambria Math" w:cs="Nunito"/>
                  <w:szCs w:val="26"/>
                </w:rPr>
                <m:t>∞</m:t>
              </m:r>
            </m:sup>
          </m:sSup>
          <m:r>
            <w:rPr>
              <w:rFonts w:ascii="Cambria Math" w:eastAsia="Nunito" w:hAnsi="Cambria Math" w:cs="Nunito"/>
              <w:szCs w:val="26"/>
            </w:rPr>
            <m:t xml:space="preserve">([0,1]), </m:t>
          </m:r>
          <m:r>
            <w:rPr>
              <w:rFonts w:ascii="Cambria Math" w:eastAsia="Nunito" w:hAnsi="Cambria Math" w:cs="Nunito"/>
              <w:szCs w:val="26"/>
            </w:rPr>
            <m:t>f</m:t>
          </m:r>
          <m:r>
            <w:rPr>
              <w:rFonts w:ascii="Cambria Math" w:eastAsia="Nunito" w:hAnsi="Cambria Math" w:cs="Nunito"/>
              <w:szCs w:val="26"/>
            </w:rPr>
            <m:t>∈</m:t>
          </m:r>
          <m:sSup>
            <m:sSupPr>
              <m:ctrlPr>
                <w:rPr>
                  <w:rFonts w:ascii="Cambria Math" w:eastAsia="Nunito" w:hAnsi="Cambria Math" w:cs="Nunito"/>
                  <w:szCs w:val="26"/>
                </w:rPr>
              </m:ctrlPr>
            </m:sSupPr>
            <m:e>
              <m:r>
                <w:rPr>
                  <w:rFonts w:ascii="Cambria Math" w:eastAsia="Nunito" w:hAnsi="Cambria Math" w:cs="Nunito"/>
                  <w:szCs w:val="26"/>
                </w:rPr>
                <m:t>L</m:t>
              </m:r>
            </m:e>
            <m:sup>
              <m:r>
                <w:rPr>
                  <w:rFonts w:ascii="Cambria Math" w:eastAsia="Nunito" w:hAnsi="Cambria Math" w:cs="Nunito"/>
                  <w:szCs w:val="26"/>
                </w:rPr>
                <m:t>2</m:t>
              </m:r>
            </m:sup>
          </m:sSup>
          <m:r>
            <w:rPr>
              <w:rFonts w:ascii="Cambria Math" w:eastAsia="Nunito" w:hAnsi="Cambria Math" w:cs="Nunito"/>
              <w:szCs w:val="26"/>
            </w:rPr>
            <m:t>([0,1])</m:t>
          </m:r>
        </m:oMath>
      </m:oMathPara>
    </w:p>
    <w:p w14:paraId="5FD1AB9C" w14:textId="77777777" w:rsidR="00CA46D8" w:rsidRPr="00F14078" w:rsidRDefault="00CA46D8">
      <w:pPr>
        <w:rPr>
          <w:rFonts w:eastAsia="Nunito" w:cs="Nunito"/>
          <w:szCs w:val="26"/>
        </w:rPr>
      </w:pPr>
    </w:p>
    <w:p w14:paraId="09B15A6A" w14:textId="5168D906" w:rsidR="00CA46D8" w:rsidRPr="00F14078" w:rsidRDefault="00E5205A">
      <w:pPr>
        <w:rPr>
          <w:rFonts w:eastAsia="Nunito" w:cs="Nunito"/>
          <w:szCs w:val="26"/>
        </w:rPr>
      </w:pPr>
      <w:r w:rsidRPr="00F14078">
        <w:rPr>
          <w:rFonts w:eastAsia="Nunito" w:cs="Nunito"/>
          <w:b/>
          <w:szCs w:val="26"/>
        </w:rPr>
        <w:t>Fonction à Tester :</w:t>
      </w:r>
      <w:r w:rsidRPr="00F14078">
        <w:rPr>
          <w:rFonts w:eastAsia="Nunito" w:cs="Nunito"/>
          <w:szCs w:val="26"/>
        </w:rPr>
        <w:t xml:space="preserve"> la fonction </w:t>
      </w:r>
      <w:r w:rsidR="00437E81" w:rsidRPr="00F14078">
        <w:rPr>
          <w:rFonts w:eastAsia="Nunito" w:cs="Nunito"/>
          <w:szCs w:val="26"/>
        </w:rPr>
        <w:t>resolve (</w:t>
      </w:r>
      <w:r w:rsidRPr="00F14078">
        <w:rPr>
          <w:rFonts w:eastAsia="Nunito" w:cs="Nunito"/>
          <w:szCs w:val="26"/>
        </w:rPr>
        <w:t>LambdaFunction fonction, LambdaFunction u, double a, double b, int n, LambdaFunction lambda) qui permet de déterminer les solutions de l'équation différentielle présentée plus haut (LambdaFunction en Python est un type qui permet de me</w:t>
      </w:r>
      <w:r w:rsidRPr="00F14078">
        <w:rPr>
          <w:rFonts w:eastAsia="Nunito" w:cs="Nunito"/>
          <w:szCs w:val="26"/>
        </w:rPr>
        <w:t xml:space="preserve">ttre directement l’expression d’une fonction) </w:t>
      </w:r>
    </w:p>
    <w:p w14:paraId="73E646B5" w14:textId="77777777" w:rsidR="00CA46D8" w:rsidRPr="00F14078" w:rsidRDefault="00CA46D8">
      <w:pPr>
        <w:rPr>
          <w:rFonts w:eastAsia="Nunito" w:cs="Nunito"/>
          <w:szCs w:val="26"/>
        </w:rPr>
      </w:pPr>
    </w:p>
    <w:p w14:paraId="6433826A" w14:textId="77777777" w:rsidR="00CA46D8" w:rsidRPr="00F14078" w:rsidRDefault="00E5205A">
      <w:pPr>
        <w:rPr>
          <w:rFonts w:eastAsia="Nunito" w:cs="Nunito"/>
          <w:szCs w:val="26"/>
        </w:rPr>
      </w:pPr>
      <w:r w:rsidRPr="00F14078">
        <w:rPr>
          <w:rFonts w:eastAsia="Nunito" w:cs="Nunito"/>
          <w:b/>
          <w:szCs w:val="26"/>
        </w:rPr>
        <w:t xml:space="preserve">Donnée d’entrée : </w:t>
      </w:r>
      <w:r w:rsidRPr="00F14078">
        <w:rPr>
          <w:rFonts w:eastAsia="Nunito" w:cs="Nunito"/>
          <w:szCs w:val="26"/>
        </w:rPr>
        <w:t xml:space="preserve">Les données d’entrée sont “fonction” qui représente la fonction </w:t>
      </w:r>
      <m:oMath>
        <m:r>
          <w:rPr>
            <w:rFonts w:ascii="Cambria Math" w:eastAsia="Nunito" w:hAnsi="Cambria Math" w:cs="Nunito"/>
            <w:szCs w:val="26"/>
          </w:rPr>
          <m:t>f</m:t>
        </m:r>
      </m:oMath>
      <w:r w:rsidRPr="00F14078">
        <w:rPr>
          <w:rFonts w:eastAsia="Nunito" w:cs="Nunito"/>
          <w:szCs w:val="26"/>
        </w:rPr>
        <w:t>, “u” qui représente la fonction u, a, b qui représentent les coefficients a et b de l’équation, lambda qui représente la fo</w:t>
      </w:r>
      <w:r w:rsidRPr="00F14078">
        <w:rPr>
          <w:rFonts w:eastAsia="Nunito" w:cs="Nunito"/>
          <w:szCs w:val="26"/>
        </w:rPr>
        <w:t xml:space="preserve">nction </w:t>
      </w:r>
      <m:oMath>
        <m:r>
          <w:rPr>
            <w:rFonts w:ascii="Cambria Math" w:hAnsi="Cambria Math"/>
            <w:sz w:val="24"/>
            <w:szCs w:val="24"/>
          </w:rPr>
          <m:t>λ</m:t>
        </m:r>
      </m:oMath>
      <w:r w:rsidRPr="00F14078">
        <w:rPr>
          <w:rFonts w:eastAsia="Nunito" w:cs="Nunito"/>
          <w:szCs w:val="26"/>
        </w:rPr>
        <w:t xml:space="preserve"> de l’équation et </w:t>
      </w:r>
      <m:oMath>
        <m:r>
          <w:rPr>
            <w:rFonts w:ascii="Cambria Math" w:eastAsia="Nunito" w:hAnsi="Cambria Math" w:cs="Nunito"/>
            <w:szCs w:val="26"/>
          </w:rPr>
          <m:t>n</m:t>
        </m:r>
      </m:oMath>
      <w:r w:rsidRPr="00F14078">
        <w:rPr>
          <w:rFonts w:eastAsia="Nunito" w:cs="Nunito"/>
          <w:szCs w:val="26"/>
        </w:rPr>
        <w:t xml:space="preserve"> qui représente la taille du maillage.</w:t>
      </w:r>
    </w:p>
    <w:p w14:paraId="271F15AB" w14:textId="77777777" w:rsidR="00CA46D8" w:rsidRPr="00F14078" w:rsidRDefault="00CA46D8">
      <w:pPr>
        <w:rPr>
          <w:rFonts w:eastAsia="Nunito" w:cs="Nunito"/>
          <w:szCs w:val="26"/>
        </w:rPr>
      </w:pPr>
    </w:p>
    <w:p w14:paraId="6E8F0FF1" w14:textId="77777777" w:rsidR="00CA46D8" w:rsidRPr="00F14078" w:rsidRDefault="00E5205A">
      <w:pPr>
        <w:rPr>
          <w:rFonts w:eastAsia="Nunito" w:cs="Nunito"/>
          <w:szCs w:val="26"/>
        </w:rPr>
      </w:pPr>
      <w:r w:rsidRPr="00F14078">
        <w:rPr>
          <w:rFonts w:eastAsia="Nunito" w:cs="Nunito"/>
          <w:b/>
          <w:szCs w:val="26"/>
        </w:rPr>
        <w:t xml:space="preserve">Nombre de cas testés : </w:t>
      </w:r>
      <w:r w:rsidRPr="00F14078">
        <w:rPr>
          <w:rFonts w:eastAsia="Nunito" w:cs="Nunito"/>
          <w:szCs w:val="26"/>
        </w:rPr>
        <w:t xml:space="preserve">Dans le cadre de la résolution des équations différentielles par différence finie, l’on distingue </w:t>
      </w:r>
      <w:r w:rsidRPr="00F14078">
        <w:rPr>
          <w:rFonts w:eastAsia="Nunito" w:cs="Nunito"/>
          <w:b/>
          <w:szCs w:val="26"/>
        </w:rPr>
        <w:t>trois</w:t>
      </w:r>
      <w:r w:rsidRPr="00F14078">
        <w:rPr>
          <w:rFonts w:eastAsia="Nunito" w:cs="Nunito"/>
          <w:szCs w:val="26"/>
        </w:rPr>
        <w:t xml:space="preserve"> principaux cas de test : la fonction nulle, les </w:t>
      </w:r>
      <w:r w:rsidRPr="00F14078">
        <w:rPr>
          <w:rFonts w:eastAsia="Nunito" w:cs="Nunito"/>
          <w:szCs w:val="26"/>
        </w:rPr>
        <w:lastRenderedPageBreak/>
        <w:t>fonctions po</w:t>
      </w:r>
      <w:r w:rsidRPr="00F14078">
        <w:rPr>
          <w:rFonts w:eastAsia="Nunito" w:cs="Nunito"/>
          <w:szCs w:val="26"/>
        </w:rPr>
        <w:t xml:space="preserve">lynômes de degré inférieur ou égal à 2 et toutes les autres fonctions de classe </w:t>
      </w:r>
      <m:oMath>
        <m:sSup>
          <m:sSupPr>
            <m:ctrlPr>
              <w:rPr>
                <w:rFonts w:ascii="Cambria Math" w:eastAsia="Nunito" w:hAnsi="Cambria Math" w:cs="Nunito"/>
                <w:szCs w:val="26"/>
              </w:rPr>
            </m:ctrlPr>
          </m:sSupPr>
          <m:e>
            <m:r>
              <w:rPr>
                <w:rFonts w:ascii="Cambria Math" w:eastAsia="Nunito" w:hAnsi="Cambria Math" w:cs="Nunito"/>
                <w:szCs w:val="26"/>
              </w:rPr>
              <m:t>C</m:t>
            </m:r>
          </m:e>
          <m:sup>
            <m:r>
              <w:rPr>
                <w:rFonts w:ascii="Cambria Math" w:eastAsia="Nunito" w:hAnsi="Cambria Math" w:cs="Nunito"/>
                <w:szCs w:val="26"/>
              </w:rPr>
              <m:t>2</m:t>
            </m:r>
          </m:sup>
        </m:sSup>
      </m:oMath>
      <w:r w:rsidRPr="00F14078">
        <w:rPr>
          <w:rFonts w:eastAsia="Nunito" w:cs="Nunito"/>
          <w:szCs w:val="26"/>
        </w:rPr>
        <w:t xml:space="preserve">(en dehors des polynômes de degré inférieur ou égal à 2. </w:t>
      </w:r>
    </w:p>
    <w:p w14:paraId="0163940E" w14:textId="77777777" w:rsidR="00CA46D8" w:rsidRPr="00F14078" w:rsidRDefault="00CA46D8">
      <w:pPr>
        <w:rPr>
          <w:rFonts w:eastAsia="Nunito" w:cs="Nunito"/>
          <w:szCs w:val="26"/>
        </w:rPr>
      </w:pPr>
    </w:p>
    <w:p w14:paraId="6433882B" w14:textId="77777777" w:rsidR="00CA46D8" w:rsidRPr="00F14078" w:rsidRDefault="00E5205A">
      <w:pPr>
        <w:rPr>
          <w:rFonts w:eastAsia="Nunito" w:cs="Nunito"/>
          <w:szCs w:val="26"/>
        </w:rPr>
      </w:pPr>
      <w:r w:rsidRPr="00F14078">
        <w:rPr>
          <w:rFonts w:eastAsia="Nunito" w:cs="Nunito"/>
          <w:b/>
          <w:szCs w:val="26"/>
        </w:rPr>
        <w:t xml:space="preserve">Méthode de Résolution : </w:t>
      </w:r>
      <w:r w:rsidRPr="00F14078">
        <w:rPr>
          <w:rFonts w:eastAsia="Nunito" w:cs="Nunito"/>
          <w:szCs w:val="26"/>
        </w:rPr>
        <w:t>la méthode que nous utiliserons pour résoudre le système matriciel ici est la méthode de G</w:t>
      </w:r>
      <w:r w:rsidRPr="00F14078">
        <w:rPr>
          <w:rFonts w:eastAsia="Nunito" w:cs="Nunito"/>
          <w:szCs w:val="26"/>
        </w:rPr>
        <w:t>auss-Seidel Parallèle qui est une méthode itérative.</w:t>
      </w:r>
    </w:p>
    <w:p w14:paraId="27FBC479" w14:textId="77777777" w:rsidR="00CA46D8" w:rsidRPr="00F14078" w:rsidRDefault="00CA46D8">
      <w:pPr>
        <w:rPr>
          <w:rFonts w:eastAsia="Nunito" w:cs="Nunito"/>
          <w:szCs w:val="26"/>
        </w:rPr>
      </w:pPr>
    </w:p>
    <w:p w14:paraId="00AD15A6" w14:textId="0C469F62" w:rsidR="00CA46D8" w:rsidRPr="00F14078" w:rsidRDefault="00E5205A">
      <w:pPr>
        <w:rPr>
          <w:rFonts w:eastAsia="Nunito" w:cs="Nunito"/>
          <w:szCs w:val="26"/>
        </w:rPr>
      </w:pPr>
      <w:r w:rsidRPr="00F14078">
        <w:rPr>
          <w:rFonts w:eastAsia="Nunito" w:cs="Nunito"/>
          <w:b/>
          <w:szCs w:val="26"/>
        </w:rPr>
        <w:t>Fonction de Tests :</w:t>
      </w:r>
      <w:r w:rsidRPr="00F14078">
        <w:rPr>
          <w:rFonts w:eastAsia="Nunito" w:cs="Nunito"/>
          <w:szCs w:val="26"/>
        </w:rPr>
        <w:t xml:space="preserve"> nous avons utilisé trois fonctions de </w:t>
      </w:r>
      <w:r w:rsidR="00437E81" w:rsidRPr="00F14078">
        <w:rPr>
          <w:rFonts w:eastAsia="Nunito" w:cs="Nunito"/>
          <w:szCs w:val="26"/>
        </w:rPr>
        <w:t>tests :</w:t>
      </w:r>
    </w:p>
    <w:p w14:paraId="0B2443EB" w14:textId="0AA999B1" w:rsidR="00CA46D8" w:rsidRPr="00F14078" w:rsidRDefault="00437E81">
      <w:pPr>
        <w:numPr>
          <w:ilvl w:val="0"/>
          <w:numId w:val="4"/>
        </w:numPr>
        <w:rPr>
          <w:rFonts w:eastAsia="Nunito" w:cs="Nunito"/>
          <w:szCs w:val="26"/>
        </w:rPr>
      </w:pPr>
      <w:r w:rsidRPr="00F14078">
        <w:rPr>
          <w:rFonts w:eastAsia="Nunito" w:cs="Nunito"/>
          <w:szCs w:val="26"/>
        </w:rPr>
        <w:t>L’erreur</w:t>
      </w:r>
      <w:r w:rsidR="00E5205A" w:rsidRPr="00F14078">
        <w:rPr>
          <w:rFonts w:eastAsia="Nunito" w:cs="Nunito"/>
          <w:szCs w:val="26"/>
        </w:rPr>
        <w:t xml:space="preserve"> relative basée sur la norme </w:t>
      </w:r>
      <w:r w:rsidRPr="00F14078">
        <w:rPr>
          <w:rFonts w:eastAsia="Nunito" w:cs="Nunito"/>
          <w:szCs w:val="26"/>
        </w:rPr>
        <w:t>Infinie :</w:t>
      </w:r>
      <w:r w:rsidR="00E5205A" w:rsidRPr="00F14078">
        <w:rPr>
          <w:rFonts w:eastAsia="Nunito" w:cs="Nunito"/>
          <w:szCs w:val="26"/>
        </w:rPr>
        <w:t xml:space="preserve"> elle est utilisée faisant la différence relative entre la norme infinie de la solution réel</w:t>
      </w:r>
      <w:r w:rsidR="00E5205A" w:rsidRPr="00F14078">
        <w:rPr>
          <w:rFonts w:eastAsia="Nunito" w:cs="Nunito"/>
          <w:szCs w:val="26"/>
        </w:rPr>
        <w:t>le et de la solution. Elle a été utilisée pour tester les cas où f est une fonction polynôme de degré inférieur ou égal à 2 et différent de la fonction nulle. Un cas de test est réussi pour un polynôme de degré inférieur ou égal à 2 lorsque l’erreur relati</w:t>
      </w:r>
      <w:r w:rsidR="00E5205A" w:rsidRPr="00F14078">
        <w:rPr>
          <w:rFonts w:eastAsia="Nunito" w:cs="Nunito"/>
          <w:szCs w:val="26"/>
        </w:rPr>
        <w:t xml:space="preserve">ve pour ce cas est inférieure à </w:t>
      </w:r>
      <m:oMath>
        <m:r>
          <w:rPr>
            <w:rFonts w:ascii="Cambria Math" w:eastAsia="Nunito" w:hAnsi="Cambria Math" w:cs="Nunito"/>
            <w:szCs w:val="26"/>
          </w:rPr>
          <m:t>1</m:t>
        </m:r>
        <m:sSup>
          <m:sSupPr>
            <m:ctrlPr>
              <w:rPr>
                <w:rFonts w:ascii="Cambria Math" w:eastAsia="Nunito" w:hAnsi="Cambria Math" w:cs="Nunito"/>
                <w:szCs w:val="26"/>
              </w:rPr>
            </m:ctrlPr>
          </m:sSupPr>
          <m:e>
            <m:r>
              <w:rPr>
                <w:rFonts w:ascii="Cambria Math" w:eastAsia="Nunito" w:hAnsi="Cambria Math" w:cs="Nunito"/>
                <w:szCs w:val="26"/>
              </w:rPr>
              <m:t>0</m:t>
            </m:r>
          </m:e>
          <m:sup>
            <m:r>
              <w:rPr>
                <w:rFonts w:ascii="Cambria Math" w:eastAsia="Nunito" w:hAnsi="Cambria Math" w:cs="Nunito"/>
                <w:szCs w:val="26"/>
              </w:rPr>
              <m:t>-</m:t>
            </m:r>
            <m:r>
              <w:rPr>
                <w:rFonts w:ascii="Cambria Math" w:eastAsia="Nunito" w:hAnsi="Cambria Math" w:cs="Nunito"/>
                <w:szCs w:val="26"/>
              </w:rPr>
              <m:t>10</m:t>
            </m:r>
          </m:sup>
        </m:sSup>
      </m:oMath>
      <w:r w:rsidR="00E5205A" w:rsidRPr="00F14078">
        <w:rPr>
          <w:rFonts w:eastAsia="Nunito" w:cs="Nunito"/>
          <w:szCs w:val="26"/>
        </w:rPr>
        <w:t>.</w:t>
      </w:r>
    </w:p>
    <w:p w14:paraId="094E5436" w14:textId="0640C281" w:rsidR="00CA46D8" w:rsidRPr="00F14078" w:rsidRDefault="00437E81">
      <w:pPr>
        <w:numPr>
          <w:ilvl w:val="0"/>
          <w:numId w:val="4"/>
        </w:numPr>
        <w:rPr>
          <w:rFonts w:eastAsia="Nunito" w:cs="Nunito"/>
          <w:szCs w:val="26"/>
        </w:rPr>
      </w:pPr>
      <w:r w:rsidRPr="00F14078">
        <w:rPr>
          <w:rFonts w:eastAsia="Nunito" w:cs="Nunito"/>
          <w:szCs w:val="26"/>
        </w:rPr>
        <w:t>L’erreur</w:t>
      </w:r>
      <w:r w:rsidR="00E5205A" w:rsidRPr="00F14078">
        <w:rPr>
          <w:rFonts w:eastAsia="Nunito" w:cs="Nunito"/>
          <w:szCs w:val="26"/>
        </w:rPr>
        <w:t xml:space="preserve"> absolue pour la fonction nulle</w:t>
      </w:r>
    </w:p>
    <w:p w14:paraId="1D013F53" w14:textId="604D4247" w:rsidR="00CA46D8" w:rsidRPr="00F14078" w:rsidRDefault="00437E81">
      <w:pPr>
        <w:numPr>
          <w:ilvl w:val="0"/>
          <w:numId w:val="4"/>
        </w:numPr>
        <w:rPr>
          <w:rFonts w:eastAsia="Nunito" w:cs="Nunito"/>
          <w:szCs w:val="26"/>
        </w:rPr>
      </w:pPr>
      <w:r w:rsidRPr="00F14078">
        <w:rPr>
          <w:rFonts w:eastAsia="Nunito" w:cs="Nunito"/>
          <w:szCs w:val="26"/>
        </w:rPr>
        <w:t xml:space="preserve">ConvMail </w:t>
      </w:r>
      <w:r w:rsidR="00E5205A" w:rsidRPr="00F14078">
        <w:rPr>
          <w:rFonts w:eastAsia="Nunito" w:cs="Nunito"/>
          <w:szCs w:val="26"/>
        </w:rPr>
        <w:t xml:space="preserve">: Cette fonction de test est utilisée pour les cas de fonctions de classe </w:t>
      </w:r>
      <m:oMath>
        <m:sSup>
          <m:sSupPr>
            <m:ctrlPr>
              <w:rPr>
                <w:rFonts w:ascii="Cambria Math" w:eastAsia="Nunito" w:hAnsi="Cambria Math" w:cs="Nunito"/>
                <w:szCs w:val="26"/>
              </w:rPr>
            </m:ctrlPr>
          </m:sSupPr>
          <m:e>
            <m:r>
              <w:rPr>
                <w:rFonts w:ascii="Cambria Math" w:eastAsia="Nunito" w:hAnsi="Cambria Math" w:cs="Nunito"/>
                <w:szCs w:val="26"/>
              </w:rPr>
              <m:t>C</m:t>
            </m:r>
          </m:e>
          <m:sup>
            <m:r>
              <w:rPr>
                <w:rFonts w:ascii="Cambria Math" w:eastAsia="Nunito" w:hAnsi="Cambria Math" w:cs="Nunito"/>
                <w:szCs w:val="26"/>
              </w:rPr>
              <m:t>2</m:t>
            </m:r>
          </m:sup>
        </m:sSup>
      </m:oMath>
      <w:r w:rsidR="00E5205A" w:rsidRPr="00F14078">
        <w:rPr>
          <w:rFonts w:eastAsia="Nunito" w:cs="Nunito"/>
          <w:szCs w:val="26"/>
        </w:rPr>
        <w:t xml:space="preserve"> n’étant pas des polynômes de degré inférieurs ou égal à 2. C’est une fonction permettant de</w:t>
      </w:r>
      <w:r w:rsidR="00E5205A" w:rsidRPr="00F14078">
        <w:rPr>
          <w:rFonts w:eastAsia="Nunito" w:cs="Nunito"/>
          <w:szCs w:val="26"/>
        </w:rPr>
        <w:t xml:space="preserve"> calculer l’ordre de convergence de la méthode pour une fonction (à partir de la formule : </w:t>
      </w:r>
      <m:oMath>
        <m:f>
          <m:fPr>
            <m:ctrlPr>
              <w:rPr>
                <w:rFonts w:ascii="Cambria Math" w:eastAsia="Nunito" w:hAnsi="Cambria Math" w:cs="Nunito"/>
                <w:szCs w:val="26"/>
              </w:rPr>
            </m:ctrlPr>
          </m:fPr>
          <m:num>
            <m:r>
              <w:rPr>
                <w:rFonts w:ascii="Cambria Math" w:eastAsia="Nunito" w:hAnsi="Cambria Math" w:cs="Nunito"/>
                <w:szCs w:val="26"/>
              </w:rPr>
              <m:t>log</m:t>
            </m:r>
            <m:r>
              <w:rPr>
                <w:rFonts w:ascii="Cambria Math" w:eastAsia="Nunito" w:hAnsi="Cambria Math" w:cs="Nunito"/>
                <w:szCs w:val="26"/>
              </w:rPr>
              <m:t>(</m:t>
            </m:r>
            <m:r>
              <w:rPr>
                <w:rFonts w:ascii="Cambria Math" w:eastAsia="Nunito" w:hAnsi="Cambria Math" w:cs="Nunito"/>
                <w:szCs w:val="26"/>
              </w:rPr>
              <m:t>err</m:t>
            </m:r>
            <m:r>
              <w:rPr>
                <w:rFonts w:ascii="Cambria Math" w:eastAsia="Nunito" w:hAnsi="Cambria Math" w:cs="Nunito"/>
                <w:szCs w:val="26"/>
              </w:rPr>
              <m:t xml:space="preserve">2)  -  </m:t>
            </m:r>
            <m:r>
              <w:rPr>
                <w:rFonts w:ascii="Cambria Math" w:eastAsia="Nunito" w:hAnsi="Cambria Math" w:cs="Nunito"/>
                <w:szCs w:val="26"/>
              </w:rPr>
              <m:t>log</m:t>
            </m:r>
            <m:r>
              <w:rPr>
                <w:rFonts w:ascii="Cambria Math" w:eastAsia="Nunito" w:hAnsi="Cambria Math" w:cs="Nunito"/>
                <w:szCs w:val="26"/>
              </w:rPr>
              <m:t>(</m:t>
            </m:r>
            <m:r>
              <w:rPr>
                <w:rFonts w:ascii="Cambria Math" w:eastAsia="Nunito" w:hAnsi="Cambria Math" w:cs="Nunito"/>
                <w:szCs w:val="26"/>
              </w:rPr>
              <m:t>err</m:t>
            </m:r>
            <m:r>
              <w:rPr>
                <w:rFonts w:ascii="Cambria Math" w:eastAsia="Nunito" w:hAnsi="Cambria Math" w:cs="Nunito"/>
                <w:szCs w:val="26"/>
              </w:rPr>
              <m:t>1)</m:t>
            </m:r>
          </m:num>
          <m:den>
            <m:r>
              <w:rPr>
                <w:rFonts w:ascii="Cambria Math" w:eastAsia="Nunito" w:hAnsi="Cambria Math" w:cs="Nunito"/>
                <w:szCs w:val="26"/>
              </w:rPr>
              <m:t>log</m:t>
            </m:r>
            <m:r>
              <w:rPr>
                <w:rFonts w:ascii="Cambria Math" w:eastAsia="Nunito" w:hAnsi="Cambria Math" w:cs="Nunito"/>
                <w:szCs w:val="26"/>
              </w:rPr>
              <m:t>(h</m:t>
            </m:r>
            <m:r>
              <w:rPr>
                <w:rFonts w:ascii="Cambria Math" w:eastAsia="Nunito" w:hAnsi="Cambria Math" w:cs="Nunito"/>
                <w:szCs w:val="26"/>
              </w:rPr>
              <m:t xml:space="preserve">2) - </m:t>
            </m:r>
            <m:r>
              <w:rPr>
                <w:rFonts w:ascii="Cambria Math" w:eastAsia="Nunito" w:hAnsi="Cambria Math" w:cs="Nunito"/>
                <w:szCs w:val="26"/>
              </w:rPr>
              <m:t>log</m:t>
            </m:r>
            <m:r>
              <w:rPr>
                <w:rFonts w:ascii="Cambria Math" w:eastAsia="Nunito" w:hAnsi="Cambria Math" w:cs="Nunito"/>
                <w:szCs w:val="26"/>
              </w:rPr>
              <m:t>(h</m:t>
            </m:r>
            <m:r>
              <w:rPr>
                <w:rFonts w:ascii="Cambria Math" w:eastAsia="Nunito" w:hAnsi="Cambria Math" w:cs="Nunito"/>
                <w:szCs w:val="26"/>
              </w:rPr>
              <m:t>1)</m:t>
            </m:r>
          </m:den>
        </m:f>
      </m:oMath>
      <w:r w:rsidR="00E5205A" w:rsidRPr="00F14078">
        <w:rPr>
          <w:rFonts w:eastAsia="Nunito" w:cs="Nunito"/>
          <w:szCs w:val="26"/>
        </w:rPr>
        <w:t xml:space="preserve">). Le test est réussi par cette fonction si l’ordre de convergence est supérieur ou égal à </w:t>
      </w:r>
      <m:oMath>
        <m:r>
          <w:rPr>
            <w:rFonts w:ascii="Cambria Math" w:eastAsia="Nunito" w:hAnsi="Cambria Math" w:cs="Nunito"/>
            <w:szCs w:val="26"/>
          </w:rPr>
          <m:t>2-1</m:t>
        </m:r>
        <m:sSup>
          <m:sSupPr>
            <m:ctrlPr>
              <w:rPr>
                <w:rFonts w:ascii="Cambria Math" w:eastAsia="Nunito" w:hAnsi="Cambria Math" w:cs="Nunito"/>
                <w:szCs w:val="26"/>
              </w:rPr>
            </m:ctrlPr>
          </m:sSupPr>
          <m:e>
            <m:r>
              <w:rPr>
                <w:rFonts w:ascii="Cambria Math" w:eastAsia="Nunito" w:hAnsi="Cambria Math" w:cs="Nunito"/>
                <w:szCs w:val="26"/>
              </w:rPr>
              <m:t>0</m:t>
            </m:r>
          </m:e>
          <m:sup>
            <m:r>
              <w:rPr>
                <w:rFonts w:ascii="Cambria Math" w:eastAsia="Nunito" w:hAnsi="Cambria Math" w:cs="Nunito"/>
                <w:szCs w:val="26"/>
              </w:rPr>
              <m:t>-</m:t>
            </m:r>
            <m:r>
              <w:rPr>
                <w:rFonts w:ascii="Cambria Math" w:eastAsia="Nunito" w:hAnsi="Cambria Math" w:cs="Nunito"/>
                <w:szCs w:val="26"/>
              </w:rPr>
              <m:t>3</m:t>
            </m:r>
          </m:sup>
        </m:sSup>
      </m:oMath>
      <w:r w:rsidR="00E5205A" w:rsidRPr="00F14078">
        <w:rPr>
          <w:rFonts w:eastAsia="Nunito" w:cs="Nunito"/>
          <w:szCs w:val="26"/>
        </w:rPr>
        <w:t>.</w:t>
      </w:r>
    </w:p>
    <w:p w14:paraId="53E7089D" w14:textId="77777777" w:rsidR="00CA46D8" w:rsidRPr="00F14078" w:rsidRDefault="00CA46D8">
      <w:pPr>
        <w:rPr>
          <w:rFonts w:eastAsia="Nunito" w:cs="Nunito"/>
          <w:szCs w:val="26"/>
        </w:rPr>
      </w:pPr>
    </w:p>
    <w:p w14:paraId="61424CBB" w14:textId="44E50727" w:rsidR="00CA46D8" w:rsidRPr="00F14078" w:rsidRDefault="00437E81">
      <w:pPr>
        <w:rPr>
          <w:rFonts w:eastAsia="Nunito" w:cs="Nunito"/>
          <w:szCs w:val="26"/>
        </w:rPr>
      </w:pPr>
      <w:r w:rsidRPr="00F14078">
        <w:rPr>
          <w:rFonts w:eastAsia="Nunito" w:cs="Nunito"/>
          <w:b/>
          <w:szCs w:val="26"/>
        </w:rPr>
        <w:t>Tolérance :</w:t>
      </w:r>
      <w:r w:rsidR="00E5205A" w:rsidRPr="00F14078">
        <w:rPr>
          <w:rFonts w:eastAsia="Nunito" w:cs="Nunito"/>
          <w:szCs w:val="26"/>
        </w:rPr>
        <w:t xml:space="preserve"> </w:t>
      </w:r>
      <m:oMath>
        <m:r>
          <w:rPr>
            <w:rFonts w:ascii="Cambria Math" w:eastAsia="Nunito" w:hAnsi="Cambria Math" w:cs="Nunito"/>
            <w:szCs w:val="26"/>
          </w:rPr>
          <m:t>1</m:t>
        </m:r>
        <m:sSup>
          <m:sSupPr>
            <m:ctrlPr>
              <w:rPr>
                <w:rFonts w:ascii="Cambria Math" w:eastAsia="Nunito" w:hAnsi="Cambria Math" w:cs="Nunito"/>
                <w:szCs w:val="26"/>
              </w:rPr>
            </m:ctrlPr>
          </m:sSupPr>
          <m:e>
            <m:r>
              <w:rPr>
                <w:rFonts w:ascii="Cambria Math" w:eastAsia="Nunito" w:hAnsi="Cambria Math" w:cs="Nunito"/>
                <w:szCs w:val="26"/>
              </w:rPr>
              <m:t>0</m:t>
            </m:r>
          </m:e>
          <m:sup>
            <m:r>
              <w:rPr>
                <w:rFonts w:ascii="Cambria Math" w:eastAsia="Nunito" w:hAnsi="Cambria Math" w:cs="Nunito"/>
                <w:szCs w:val="26"/>
              </w:rPr>
              <m:t>-</m:t>
            </m:r>
            <m:r>
              <w:rPr>
                <w:rFonts w:ascii="Cambria Math" w:eastAsia="Nunito" w:hAnsi="Cambria Math" w:cs="Nunito"/>
                <w:szCs w:val="26"/>
              </w:rPr>
              <m:t>10</m:t>
            </m:r>
          </m:sup>
        </m:sSup>
      </m:oMath>
    </w:p>
    <w:p w14:paraId="4786946D" w14:textId="77777777" w:rsidR="00CA46D8" w:rsidRPr="00F14078" w:rsidRDefault="00CA46D8">
      <w:pPr>
        <w:rPr>
          <w:rFonts w:eastAsia="Nunito" w:cs="Nunito"/>
          <w:szCs w:val="26"/>
        </w:rPr>
      </w:pPr>
    </w:p>
    <w:p w14:paraId="10F8E20E" w14:textId="1CCB9837" w:rsidR="00CA46D8" w:rsidRPr="00F14078" w:rsidRDefault="00E5205A">
      <w:pPr>
        <w:rPr>
          <w:rFonts w:eastAsia="Nunito" w:cs="Nunito"/>
          <w:szCs w:val="26"/>
        </w:rPr>
      </w:pPr>
      <w:r w:rsidRPr="00F14078">
        <w:rPr>
          <w:rFonts w:eastAsia="Nunito" w:cs="Nunito"/>
          <w:b/>
          <w:szCs w:val="26"/>
        </w:rPr>
        <w:t>Résultat Attendu</w:t>
      </w:r>
      <w:r w:rsidR="00437E81" w:rsidRPr="00F14078">
        <w:rPr>
          <w:rFonts w:eastAsia="Nunito" w:cs="Nunito"/>
          <w:b/>
          <w:szCs w:val="26"/>
        </w:rPr>
        <w:t xml:space="preserve"> </w:t>
      </w:r>
      <w:r w:rsidRPr="00F14078">
        <w:rPr>
          <w:rFonts w:eastAsia="Nunito" w:cs="Nunito"/>
          <w:b/>
          <w:szCs w:val="26"/>
        </w:rPr>
        <w:t>:</w:t>
      </w:r>
      <w:r w:rsidRPr="00F14078">
        <w:rPr>
          <w:rFonts w:eastAsia="Nunito" w:cs="Nunito"/>
          <w:szCs w:val="26"/>
        </w:rPr>
        <w:t xml:space="preserve"> Le résultat attendu est une matrice </w:t>
      </w:r>
      <m:oMath>
        <m:r>
          <w:rPr>
            <w:rFonts w:ascii="Cambria Math" w:eastAsia="Nunito" w:hAnsi="Cambria Math" w:cs="Nunito"/>
            <w:szCs w:val="26"/>
          </w:rPr>
          <m:t>U</m:t>
        </m:r>
      </m:oMath>
      <w:r w:rsidRPr="00F14078">
        <w:rPr>
          <w:rFonts w:eastAsia="Nunito" w:cs="Nunito"/>
          <w:szCs w:val="26"/>
        </w:rPr>
        <w:t xml:space="preserve"> de taille </w:t>
      </w:r>
      <m:oMath>
        <m:r>
          <w:rPr>
            <w:rFonts w:ascii="Cambria Math" w:eastAsia="Nunito" w:hAnsi="Cambria Math" w:cs="Nunito"/>
            <w:szCs w:val="26"/>
          </w:rPr>
          <m:t>n</m:t>
        </m:r>
        <m:r>
          <w:rPr>
            <w:rFonts w:ascii="Cambria Math" w:eastAsia="Nunito" w:hAnsi="Cambria Math" w:cs="Nunito"/>
            <w:szCs w:val="26"/>
          </w:rPr>
          <m:t>-</m:t>
        </m:r>
        <m:r>
          <w:rPr>
            <w:rFonts w:ascii="Cambria Math" w:eastAsia="Nunito" w:hAnsi="Cambria Math" w:cs="Nunito"/>
            <w:szCs w:val="26"/>
          </w:rPr>
          <m:t>1</m:t>
        </m:r>
      </m:oMath>
      <w:r w:rsidRPr="00F14078">
        <w:rPr>
          <w:rFonts w:eastAsia="Nunito" w:cs="Nunito"/>
          <w:szCs w:val="26"/>
        </w:rPr>
        <w:t xml:space="preserve"> tel que </w:t>
      </w:r>
      <m:oMath>
        <m:r>
          <w:rPr>
            <w:rFonts w:ascii="Cambria Math" w:hAnsi="Cambria Math"/>
            <w:sz w:val="24"/>
            <w:szCs w:val="24"/>
          </w:rPr>
          <m:t>∀</m:t>
        </m:r>
        <m:r>
          <w:rPr>
            <w:rFonts w:ascii="Cambria Math" w:eastAsia="Nunito" w:hAnsi="Cambria Math" w:cs="Nunito"/>
            <w:szCs w:val="26"/>
          </w:rPr>
          <m:t xml:space="preserve"> </m:t>
        </m:r>
        <m:r>
          <w:rPr>
            <w:rFonts w:ascii="Cambria Math" w:eastAsia="Nunito" w:hAnsi="Cambria Math" w:cs="Nunito"/>
            <w:szCs w:val="26"/>
          </w:rPr>
          <m:t>i</m:t>
        </m:r>
        <m:r>
          <w:rPr>
            <w:rFonts w:ascii="Cambria Math" w:eastAsia="Nunito" w:hAnsi="Cambria Math" w:cs="Nunito"/>
            <w:szCs w:val="26"/>
          </w:rPr>
          <m:t xml:space="preserve"> ∈0...(</m:t>
        </m:r>
        <m:r>
          <w:rPr>
            <w:rFonts w:ascii="Cambria Math" w:eastAsia="Nunito" w:hAnsi="Cambria Math" w:cs="Nunito"/>
            <w:szCs w:val="26"/>
          </w:rPr>
          <m:t>n</m:t>
        </m:r>
        <m:r>
          <w:rPr>
            <w:rFonts w:ascii="Cambria Math" w:eastAsia="Nunito" w:hAnsi="Cambria Math" w:cs="Nunito"/>
            <w:szCs w:val="26"/>
          </w:rPr>
          <m:t>-</m:t>
        </m:r>
        <m:r>
          <w:rPr>
            <w:rFonts w:ascii="Cambria Math" w:eastAsia="Nunito" w:hAnsi="Cambria Math" w:cs="Nunito"/>
            <w:szCs w:val="26"/>
          </w:rPr>
          <m:t xml:space="preserve">2), </m:t>
        </m:r>
        <m:r>
          <w:rPr>
            <w:rFonts w:ascii="Cambria Math" w:eastAsia="Nunito" w:hAnsi="Cambria Math" w:cs="Nunito"/>
            <w:szCs w:val="26"/>
          </w:rPr>
          <m:t>U</m:t>
        </m:r>
        <m:r>
          <w:rPr>
            <w:rFonts w:ascii="Cambria Math" w:eastAsia="Nunito" w:hAnsi="Cambria Math" w:cs="Nunito"/>
            <w:szCs w:val="26"/>
          </w:rPr>
          <m:t>[</m:t>
        </m:r>
        <m:r>
          <w:rPr>
            <w:rFonts w:ascii="Cambria Math" w:eastAsia="Nunito" w:hAnsi="Cambria Math" w:cs="Nunito"/>
            <w:szCs w:val="26"/>
          </w:rPr>
          <m:t>i</m:t>
        </m:r>
        <m:r>
          <w:rPr>
            <w:rFonts w:ascii="Cambria Math" w:eastAsia="Nunito" w:hAnsi="Cambria Math" w:cs="Nunito"/>
            <w:szCs w:val="26"/>
          </w:rPr>
          <m:t>]=</m:t>
        </m:r>
        <m:r>
          <w:rPr>
            <w:rFonts w:ascii="Cambria Math" w:eastAsia="Nunito" w:hAnsi="Cambria Math" w:cs="Nunito"/>
            <w:szCs w:val="26"/>
          </w:rPr>
          <m:t>u</m:t>
        </m:r>
        <m:r>
          <w:rPr>
            <w:rFonts w:ascii="Cambria Math" w:eastAsia="Nunito" w:hAnsi="Cambria Math" w:cs="Nunito"/>
            <w:szCs w:val="26"/>
          </w:rPr>
          <m:t>((</m:t>
        </m:r>
        <m:r>
          <w:rPr>
            <w:rFonts w:ascii="Cambria Math" w:eastAsia="Nunito" w:hAnsi="Cambria Math" w:cs="Nunito"/>
            <w:szCs w:val="26"/>
          </w:rPr>
          <m:t>i</m:t>
        </m:r>
        <m:r>
          <w:rPr>
            <w:rFonts w:ascii="Cambria Math" w:eastAsia="Nunito" w:hAnsi="Cambria Math" w:cs="Nunito"/>
            <w:szCs w:val="26"/>
          </w:rPr>
          <m:t>+1)/</m:t>
        </m:r>
        <m:r>
          <w:rPr>
            <w:rFonts w:ascii="Cambria Math" w:eastAsia="Nunito" w:hAnsi="Cambria Math" w:cs="Nunito"/>
            <w:szCs w:val="26"/>
          </w:rPr>
          <m:t>n</m:t>
        </m:r>
        <m:r>
          <w:rPr>
            <w:rFonts w:ascii="Cambria Math" w:eastAsia="Nunito" w:hAnsi="Cambria Math" w:cs="Nunito"/>
            <w:szCs w:val="26"/>
          </w:rPr>
          <m:t>)</m:t>
        </m:r>
      </m:oMath>
      <w:r w:rsidRPr="00F14078">
        <w:rPr>
          <w:rFonts w:eastAsia="Nunito" w:cs="Nunito"/>
          <w:szCs w:val="26"/>
        </w:rPr>
        <w:t xml:space="preserve">. </w:t>
      </w:r>
    </w:p>
    <w:p w14:paraId="3704FF5D" w14:textId="77777777" w:rsidR="00CA46D8" w:rsidRPr="00F14078" w:rsidRDefault="00CA46D8">
      <w:pPr>
        <w:rPr>
          <w:rFonts w:eastAsia="Nunito" w:cs="Nunito"/>
          <w:szCs w:val="26"/>
        </w:rPr>
      </w:pPr>
    </w:p>
    <w:p w14:paraId="55C5692D" w14:textId="77777777" w:rsidR="00CA46D8" w:rsidRPr="00F14078" w:rsidRDefault="00E5205A">
      <w:pPr>
        <w:rPr>
          <w:rFonts w:eastAsia="Nunito" w:cs="Nunito"/>
          <w:szCs w:val="26"/>
        </w:rPr>
      </w:pPr>
      <w:r w:rsidRPr="00F14078">
        <w:rPr>
          <w:rFonts w:eastAsia="Nunito" w:cs="Nunito"/>
          <w:szCs w:val="26"/>
          <w:u w:val="single"/>
        </w:rPr>
        <w:t xml:space="preserve">Oracle : </w:t>
      </w:r>
      <w:r w:rsidRPr="00F14078">
        <w:rPr>
          <w:rFonts w:eastAsia="Nunito" w:cs="Nunito"/>
          <w:szCs w:val="26"/>
        </w:rPr>
        <w:t>L’oracle a été donné lors de la présentation des différentes méthodes de test.</w:t>
      </w:r>
    </w:p>
    <w:p w14:paraId="1160CDC0" w14:textId="7CB2B0FA" w:rsidR="00CA46D8" w:rsidRPr="00F14078" w:rsidRDefault="00CA46D8">
      <w:pPr>
        <w:rPr>
          <w:rFonts w:eastAsia="Nunito" w:cs="Nunito"/>
          <w:szCs w:val="26"/>
        </w:rPr>
      </w:pPr>
    </w:p>
    <w:p w14:paraId="300EF166" w14:textId="4F114095" w:rsidR="00CA46D8" w:rsidRPr="00F14078" w:rsidRDefault="00E5205A">
      <w:pPr>
        <w:rPr>
          <w:rFonts w:eastAsia="Nunito" w:cs="Nunito"/>
          <w:b/>
          <w:sz w:val="32"/>
          <w:szCs w:val="28"/>
          <w:u w:val="single"/>
        </w:rPr>
      </w:pPr>
      <w:r w:rsidRPr="00F14078">
        <w:rPr>
          <w:rFonts w:eastAsia="Nunito" w:cs="Nunito"/>
          <w:b/>
          <w:sz w:val="32"/>
          <w:szCs w:val="28"/>
          <w:u w:val="single"/>
        </w:rPr>
        <w:t>Résultats</w:t>
      </w:r>
      <w:r w:rsidR="001333FA" w:rsidRPr="00F14078">
        <w:rPr>
          <w:rFonts w:eastAsia="Nunito" w:cs="Nunito"/>
          <w:b/>
          <w:sz w:val="32"/>
          <w:szCs w:val="28"/>
          <w:u w:val="single"/>
        </w:rPr>
        <w:t> :</w:t>
      </w:r>
    </w:p>
    <w:p w14:paraId="2014C6FA" w14:textId="3D5820C9" w:rsidR="001333FA" w:rsidRPr="00F14078" w:rsidRDefault="001333FA" w:rsidP="001333FA">
      <w:pPr>
        <w:rPr>
          <w:rFonts w:eastAsia="Nunito" w:cs="Nunito"/>
          <w:bCs/>
          <w:szCs w:val="28"/>
        </w:rPr>
      </w:pPr>
      <w:r w:rsidRPr="00F14078">
        <w:rPr>
          <w:rFonts w:eastAsia="Nunito" w:cs="Nunito"/>
          <w:bCs/>
          <w:szCs w:val="28"/>
        </w:rPr>
        <w:t xml:space="preserve">La fonction testée n'a pas fourni de bons résultats. En effet, l'erreur obtenue sur les différents était de 10^-2 au lieu de 10^-8 </w:t>
      </w:r>
    </w:p>
    <w:p w14:paraId="58223465" w14:textId="61DECD5C" w:rsidR="001333FA" w:rsidRPr="00F14078" w:rsidRDefault="001333FA" w:rsidP="001333FA">
      <w:pPr>
        <w:rPr>
          <w:rFonts w:eastAsia="Nunito" w:cs="Nunito"/>
          <w:bCs/>
          <w:szCs w:val="28"/>
        </w:rPr>
      </w:pPr>
    </w:p>
    <w:p w14:paraId="484FAA59" w14:textId="29CB2487" w:rsidR="00CA46D8" w:rsidRPr="00F14078" w:rsidRDefault="001333FA" w:rsidP="001333FA">
      <w:pPr>
        <w:rPr>
          <w:rFonts w:eastAsia="Nunito" w:cs="Nunito"/>
          <w:bCs/>
          <w:szCs w:val="28"/>
        </w:rPr>
      </w:pPr>
      <w:r w:rsidRPr="00F14078">
        <w:rPr>
          <w:noProof/>
          <w:sz w:val="24"/>
          <w:szCs w:val="24"/>
        </w:rPr>
        <w:lastRenderedPageBreak/>
        <mc:AlternateContent>
          <mc:Choice Requires="wps">
            <w:drawing>
              <wp:anchor distT="0" distB="0" distL="114300" distR="114300" simplePos="0" relativeHeight="251683840" behindDoc="0" locked="0" layoutInCell="1" allowOverlap="1" wp14:anchorId="714507B0" wp14:editId="206F6505">
                <wp:simplePos x="0" y="0"/>
                <wp:positionH relativeFrom="column">
                  <wp:posOffset>1348740</wp:posOffset>
                </wp:positionH>
                <wp:positionV relativeFrom="paragraph">
                  <wp:posOffset>2447290</wp:posOffset>
                </wp:positionV>
                <wp:extent cx="313944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139440" cy="635"/>
                        </a:xfrm>
                        <a:prstGeom prst="rect">
                          <a:avLst/>
                        </a:prstGeom>
                        <a:solidFill>
                          <a:prstClr val="white"/>
                        </a:solidFill>
                        <a:ln>
                          <a:noFill/>
                        </a:ln>
                      </wps:spPr>
                      <wps:txbx>
                        <w:txbxContent>
                          <w:p w14:paraId="4B527CEB" w14:textId="06739D56" w:rsidR="001333FA" w:rsidRPr="00C70FCE" w:rsidRDefault="001333FA" w:rsidP="001333FA">
                            <w:pPr>
                              <w:pStyle w:val="Caption"/>
                              <w:rPr>
                                <w:rFonts w:eastAsia="Nunito" w:cs="Nunito"/>
                                <w:bCs/>
                                <w:noProof/>
                                <w:sz w:val="24"/>
                                <w:szCs w:val="26"/>
                              </w:rPr>
                            </w:pPr>
                            <w:r>
                              <w:t xml:space="preserve">Courbe Erreur </w:t>
                            </w:r>
                            <w:r>
                              <w:fldChar w:fldCharType="begin"/>
                            </w:r>
                            <w:r>
                              <w:instrText xml:space="preserve"> SEQ Courbe_Erreur \* ARABIC </w:instrText>
                            </w:r>
                            <w:r>
                              <w:fldChar w:fldCharType="separate"/>
                            </w:r>
                            <w:r>
                              <w:rPr>
                                <w:noProof/>
                              </w:rPr>
                              <w:t>1</w:t>
                            </w:r>
                            <w:r>
                              <w:fldChar w:fldCharType="end"/>
                            </w:r>
                            <w:r>
                              <w:t>: Courbe</w:t>
                            </w:r>
                            <w:r>
                              <w:rPr>
                                <w:noProof/>
                              </w:rPr>
                              <w:t xml:space="preserve"> presentant l'evolution des erreurs avec 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507B0" id="Text Box 50" o:spid="_x0000_s1031" type="#_x0000_t202" style="position:absolute;margin-left:106.2pt;margin-top:192.7pt;width:247.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" stroked="f">
                <v:textbox style="mso-fit-shape-to-text:t" inset="0,0,0,0">
                  <w:txbxContent>
                    <w:p w14:paraId="4B527CEB" w14:textId="06739D56" w:rsidR="001333FA" w:rsidRPr="00C70FCE" w:rsidRDefault="001333FA" w:rsidP="001333FA">
                      <w:pPr>
                        <w:pStyle w:val="Caption"/>
                        <w:rPr>
                          <w:rFonts w:eastAsia="Nunito" w:cs="Nunito"/>
                          <w:bCs/>
                          <w:noProof/>
                          <w:sz w:val="24"/>
                          <w:szCs w:val="26"/>
                        </w:rPr>
                      </w:pPr>
                      <w:r>
                        <w:t xml:space="preserve">Courbe Erreur </w:t>
                      </w:r>
                      <w:r>
                        <w:fldChar w:fldCharType="begin"/>
                      </w:r>
                      <w:r>
                        <w:instrText xml:space="preserve"> SEQ Courbe_Erreur \* ARABIC </w:instrText>
                      </w:r>
                      <w:r>
                        <w:fldChar w:fldCharType="separate"/>
                      </w:r>
                      <w:r>
                        <w:rPr>
                          <w:noProof/>
                        </w:rPr>
                        <w:t>1</w:t>
                      </w:r>
                      <w:r>
                        <w:fldChar w:fldCharType="end"/>
                      </w:r>
                      <w:r>
                        <w:t>: Courbe</w:t>
                      </w:r>
                      <w:r>
                        <w:rPr>
                          <w:noProof/>
                        </w:rPr>
                        <w:t xml:space="preserve"> presentant l'evolution des erreurs avec n</w:t>
                      </w:r>
                    </w:p>
                  </w:txbxContent>
                </v:textbox>
                <w10:wrap type="topAndBottom"/>
              </v:shape>
            </w:pict>
          </mc:Fallback>
        </mc:AlternateContent>
      </w:r>
      <w:r w:rsidRPr="00F14078">
        <w:rPr>
          <w:rFonts w:eastAsia="Nunito" w:cs="Nunito"/>
          <w:bCs/>
          <w:noProof/>
          <w:szCs w:val="28"/>
        </w:rPr>
        <w:drawing>
          <wp:anchor distT="0" distB="0" distL="114300" distR="114300" simplePos="0" relativeHeight="251681792" behindDoc="1" locked="0" layoutInCell="1" allowOverlap="1" wp14:anchorId="2C70B7F0" wp14:editId="6EA1040E">
            <wp:simplePos x="0" y="0"/>
            <wp:positionH relativeFrom="column">
              <wp:posOffset>1348740</wp:posOffset>
            </wp:positionH>
            <wp:positionV relativeFrom="paragraph">
              <wp:posOffset>431800</wp:posOffset>
            </wp:positionV>
            <wp:extent cx="3139440" cy="1958340"/>
            <wp:effectExtent l="0" t="0" r="3810" b="3810"/>
            <wp:wrapTopAndBottom/>
            <wp:docPr id="49" name="Picture 49" descr="c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hoto_2020-07-15_11-00-13.jpg"/>
                    <pic:cNvPicPr/>
                  </pic:nvPicPr>
                  <pic:blipFill>
                    <a:blip r:embed="rId40">
                      <a:extLst>
                        <a:ext uri="{28A0092B-C50C-407E-A947-70E740481C1C}">
                          <a14:useLocalDpi xmlns:a14="http://schemas.microsoft.com/office/drawing/2010/main" val="0"/>
                        </a:ext>
                      </a:extLst>
                    </a:blip>
                    <a:stretch>
                      <a:fillRect/>
                    </a:stretch>
                  </pic:blipFill>
                  <pic:spPr>
                    <a:xfrm>
                      <a:off x="0" y="0"/>
                      <a:ext cx="3139440" cy="1958340"/>
                    </a:xfrm>
                    <a:prstGeom prst="rect">
                      <a:avLst/>
                    </a:prstGeom>
                  </pic:spPr>
                </pic:pic>
              </a:graphicData>
            </a:graphic>
          </wp:anchor>
        </w:drawing>
      </w:r>
      <w:r w:rsidRPr="00F14078">
        <w:rPr>
          <w:rFonts w:eastAsia="Nunito" w:cs="Nunito"/>
          <w:bCs/>
          <w:szCs w:val="28"/>
        </w:rPr>
        <w:t>Nous travaillons pour l'améliorer</w:t>
      </w:r>
    </w:p>
    <w:p w14:paraId="75C6A196" w14:textId="09F78B00" w:rsidR="001333FA" w:rsidRPr="00F14078" w:rsidRDefault="001333FA" w:rsidP="001333FA">
      <w:pPr>
        <w:rPr>
          <w:rFonts w:eastAsia="Nunito" w:cs="Nunito"/>
          <w:bCs/>
          <w:szCs w:val="28"/>
        </w:rPr>
      </w:pPr>
    </w:p>
    <w:p w14:paraId="3346FF6F" w14:textId="77777777" w:rsidR="00CA46D8" w:rsidRPr="00F14078" w:rsidRDefault="00CA46D8">
      <w:pPr>
        <w:rPr>
          <w:rFonts w:eastAsia="Nunito" w:cs="Nunito"/>
          <w:b/>
          <w:sz w:val="32"/>
          <w:szCs w:val="30"/>
        </w:rPr>
      </w:pPr>
    </w:p>
    <w:p w14:paraId="45C21CC4" w14:textId="77777777" w:rsidR="00CA46D8" w:rsidRPr="00F14078" w:rsidRDefault="00E5205A" w:rsidP="008250D2">
      <w:pPr>
        <w:pStyle w:val="Heading1"/>
      </w:pPr>
      <w:r w:rsidRPr="00F14078">
        <w:t>Volumes finis dimension 2</w:t>
      </w:r>
    </w:p>
    <w:p w14:paraId="44A39E5C" w14:textId="77777777" w:rsidR="001831B3" w:rsidRPr="00ED10B9" w:rsidRDefault="001831B3" w:rsidP="001831B3">
      <w:pPr>
        <w:rPr>
          <w:rFonts w:eastAsia="Nunito" w:cs="Nunito"/>
          <w:sz w:val="24"/>
          <w:szCs w:val="24"/>
        </w:rPr>
      </w:pPr>
      <w:proofErr w:type="spellStart"/>
      <w:proofErr w:type="gramStart"/>
      <w:r w:rsidRPr="00ED10B9">
        <w:rPr>
          <w:rFonts w:eastAsia="Nunito" w:cs="Nunito"/>
          <w:b/>
          <w:sz w:val="24"/>
          <w:szCs w:val="24"/>
        </w:rPr>
        <w:t>Probleme</w:t>
      </w:r>
      <w:proofErr w:type="spellEnd"/>
      <w:r w:rsidRPr="00ED10B9">
        <w:rPr>
          <w:rFonts w:eastAsia="Nunito" w:cs="Nunito"/>
          <w:b/>
          <w:sz w:val="24"/>
          <w:szCs w:val="24"/>
        </w:rPr>
        <w:t>:</w:t>
      </w:r>
      <w:proofErr w:type="gramEnd"/>
      <w:r w:rsidRPr="00ED10B9">
        <w:rPr>
          <w:rFonts w:eastAsia="Nunito" w:cs="Nunito"/>
          <w:b/>
          <w:sz w:val="24"/>
          <w:szCs w:val="24"/>
        </w:rPr>
        <w:t xml:space="preserve"> </w:t>
      </w:r>
      <w:proofErr w:type="spellStart"/>
      <w:r w:rsidRPr="00ED10B9">
        <w:rPr>
          <w:rFonts w:eastAsia="Nunito" w:cs="Nunito"/>
          <w:sz w:val="24"/>
          <w:szCs w:val="24"/>
        </w:rPr>
        <w:t>Resolution</w:t>
      </w:r>
      <w:proofErr w:type="spellEnd"/>
      <w:r w:rsidRPr="00ED10B9">
        <w:rPr>
          <w:rFonts w:eastAsia="Nunito" w:cs="Nunito"/>
          <w:sz w:val="24"/>
          <w:szCs w:val="24"/>
        </w:rPr>
        <w:t xml:space="preserve"> de l’</w:t>
      </w:r>
      <w:proofErr w:type="spellStart"/>
      <w:r w:rsidRPr="00ED10B9">
        <w:rPr>
          <w:rFonts w:eastAsia="Nunito" w:cs="Nunito"/>
          <w:sz w:val="24"/>
          <w:szCs w:val="24"/>
        </w:rPr>
        <w:t>equation</w:t>
      </w:r>
      <w:proofErr w:type="spellEnd"/>
      <w:r w:rsidRPr="00ED10B9">
        <w:rPr>
          <w:rFonts w:eastAsia="Nunito" w:cs="Nunito"/>
          <w:sz w:val="24"/>
          <w:szCs w:val="24"/>
        </w:rPr>
        <w:t xml:space="preserve"> </w:t>
      </w:r>
      <m:oMath>
        <m:r>
          <w:rPr>
            <w:rFonts w:ascii="Cambria Math" w:eastAsia="Nunito" w:hAnsi="Cambria Math" w:cs="Nunito"/>
            <w:sz w:val="24"/>
            <w:szCs w:val="24"/>
          </w:rPr>
          <m:t>-(λu')'(x)+a.u'(x)+b.u(x)=f(x), x∈[0,1], u(0)=c, u(1)=d, b&gt;0,</m:t>
        </m:r>
      </m:oMath>
    </w:p>
    <w:p w14:paraId="53FEF7BA" w14:textId="77777777" w:rsidR="001831B3" w:rsidRPr="00ED10B9" w:rsidRDefault="001831B3" w:rsidP="001831B3">
      <w:pPr>
        <w:rPr>
          <w:rFonts w:eastAsia="Nunito" w:cs="Nunito"/>
          <w:sz w:val="24"/>
          <w:szCs w:val="24"/>
        </w:rPr>
      </w:pPr>
      <m:oMathPara>
        <m:oMath>
          <m:r>
            <w:rPr>
              <w:rFonts w:ascii="Cambria Math" w:hAnsi="Cambria Math"/>
            </w:rPr>
            <m:t>λ∈</m:t>
          </m:r>
          <m:sSup>
            <m:sSupPr>
              <m:ctrlPr>
                <w:rPr>
                  <w:rFonts w:ascii="Cambria Math" w:eastAsia="Nunito" w:hAnsi="Cambria Math" w:cs="Nunito"/>
                  <w:sz w:val="24"/>
                  <w:szCs w:val="24"/>
                </w:rPr>
              </m:ctrlPr>
            </m:sSupPr>
            <m:e>
              <m:r>
                <w:rPr>
                  <w:rFonts w:ascii="Cambria Math" w:eastAsia="Nunito" w:hAnsi="Cambria Math" w:cs="Nunito"/>
                  <w:sz w:val="24"/>
                  <w:szCs w:val="24"/>
                </w:rPr>
                <m:t>L</m:t>
              </m:r>
            </m:e>
            <m:sup>
              <m:r>
                <w:rPr>
                  <w:rFonts w:ascii="Cambria Math" w:eastAsia="Nunito" w:hAnsi="Cambria Math" w:cs="Nunito"/>
                  <w:sz w:val="24"/>
                  <w:szCs w:val="24"/>
                </w:rPr>
                <m:t>∞</m:t>
              </m:r>
            </m:sup>
          </m:sSup>
          <m:r>
            <w:rPr>
              <w:rFonts w:ascii="Cambria Math" w:eastAsia="Nunito" w:hAnsi="Cambria Math" w:cs="Nunito"/>
              <w:sz w:val="24"/>
              <w:szCs w:val="24"/>
            </w:rPr>
            <m:t>([0,1]), f∈</m:t>
          </m:r>
          <m:sSup>
            <m:sSupPr>
              <m:ctrlPr>
                <w:rPr>
                  <w:rFonts w:ascii="Cambria Math" w:eastAsia="Nunito" w:hAnsi="Cambria Math" w:cs="Nunito"/>
                  <w:sz w:val="24"/>
                  <w:szCs w:val="24"/>
                </w:rPr>
              </m:ctrlPr>
            </m:sSupPr>
            <m:e>
              <m:r>
                <w:rPr>
                  <w:rFonts w:ascii="Cambria Math" w:eastAsia="Nunito" w:hAnsi="Cambria Math" w:cs="Nunito"/>
                  <w:sz w:val="24"/>
                  <w:szCs w:val="24"/>
                </w:rPr>
                <m:t>L</m:t>
              </m:r>
            </m:e>
            <m:sup>
              <m:r>
                <w:rPr>
                  <w:rFonts w:ascii="Cambria Math" w:eastAsia="Nunito" w:hAnsi="Cambria Math" w:cs="Nunito"/>
                  <w:sz w:val="24"/>
                  <w:szCs w:val="24"/>
                </w:rPr>
                <m:t>2</m:t>
              </m:r>
            </m:sup>
          </m:sSup>
          <m:r>
            <w:rPr>
              <w:rFonts w:ascii="Cambria Math" w:eastAsia="Nunito" w:hAnsi="Cambria Math" w:cs="Nunito"/>
              <w:sz w:val="24"/>
              <w:szCs w:val="24"/>
            </w:rPr>
            <m:t>([0,1])</m:t>
          </m:r>
        </m:oMath>
      </m:oMathPara>
    </w:p>
    <w:p w14:paraId="77727F45" w14:textId="77777777" w:rsidR="001831B3" w:rsidRPr="00ED10B9" w:rsidRDefault="001831B3" w:rsidP="001831B3">
      <w:pPr>
        <w:rPr>
          <w:rFonts w:eastAsia="Nunito" w:cs="Nunito"/>
          <w:sz w:val="24"/>
          <w:szCs w:val="24"/>
        </w:rPr>
      </w:pPr>
    </w:p>
    <w:p w14:paraId="7E897F10" w14:textId="77777777" w:rsidR="001831B3" w:rsidRPr="00ED10B9" w:rsidRDefault="001831B3" w:rsidP="001831B3">
      <w:pPr>
        <w:rPr>
          <w:rFonts w:eastAsia="Nunito" w:cs="Nunito"/>
          <w:sz w:val="24"/>
          <w:szCs w:val="24"/>
        </w:rPr>
      </w:pPr>
      <w:r w:rsidRPr="00ED10B9">
        <w:rPr>
          <w:rFonts w:eastAsia="Nunito" w:cs="Nunito"/>
          <w:b/>
          <w:sz w:val="24"/>
          <w:szCs w:val="24"/>
        </w:rPr>
        <w:t>Fonction à Tester :</w:t>
      </w:r>
      <w:r w:rsidRPr="00ED10B9">
        <w:rPr>
          <w:rFonts w:eastAsia="Nunito" w:cs="Nunito"/>
          <w:sz w:val="24"/>
          <w:szCs w:val="24"/>
        </w:rPr>
        <w:t xml:space="preserve"> la fonction </w:t>
      </w:r>
      <w:proofErr w:type="gramStart"/>
      <w:r w:rsidRPr="00ED10B9">
        <w:rPr>
          <w:rFonts w:eastAsia="Nunito" w:cs="Nunito"/>
          <w:sz w:val="24"/>
          <w:szCs w:val="24"/>
        </w:rPr>
        <w:t>resolve(</w:t>
      </w:r>
      <w:proofErr w:type="gramEnd"/>
      <w:r w:rsidRPr="00ED10B9">
        <w:rPr>
          <w:rFonts w:eastAsia="Nunito" w:cs="Nunito"/>
          <w:sz w:val="24"/>
          <w:szCs w:val="24"/>
        </w:rPr>
        <w:t xml:space="preserve">LambdaFunction fonction, LambdaFunction u, double a, double b, int n, LambdaFunction lambda) qui permet de déterminer les solutions de l'équation différentielle présentée plus haut (LambdaFunction en Python est un type qui permet de mettre directement l’expression d’une fonction) </w:t>
      </w:r>
    </w:p>
    <w:p w14:paraId="7BDC7288" w14:textId="77777777" w:rsidR="001831B3" w:rsidRPr="00ED10B9" w:rsidRDefault="001831B3" w:rsidP="001831B3">
      <w:pPr>
        <w:rPr>
          <w:rFonts w:eastAsia="Nunito" w:cs="Nunito"/>
          <w:sz w:val="24"/>
          <w:szCs w:val="24"/>
        </w:rPr>
      </w:pPr>
    </w:p>
    <w:p w14:paraId="5322D6FF" w14:textId="77777777" w:rsidR="001831B3" w:rsidRPr="00ED10B9" w:rsidRDefault="001831B3" w:rsidP="001831B3">
      <w:pPr>
        <w:rPr>
          <w:rFonts w:eastAsia="Nunito" w:cs="Nunito"/>
          <w:sz w:val="24"/>
          <w:szCs w:val="24"/>
        </w:rPr>
      </w:pPr>
      <w:r w:rsidRPr="00ED10B9">
        <w:rPr>
          <w:rFonts w:eastAsia="Nunito" w:cs="Nunito"/>
          <w:b/>
          <w:sz w:val="24"/>
          <w:szCs w:val="24"/>
        </w:rPr>
        <w:t xml:space="preserve">Donnée d’entrée : </w:t>
      </w:r>
      <w:r w:rsidRPr="00ED10B9">
        <w:rPr>
          <w:rFonts w:eastAsia="Nunito" w:cs="Nunito"/>
          <w:sz w:val="24"/>
          <w:szCs w:val="24"/>
        </w:rPr>
        <w:t xml:space="preserve">Les données d’entrée sont “fonction” qui représente la fonction </w:t>
      </w:r>
      <m:oMath>
        <m:r>
          <w:rPr>
            <w:rFonts w:ascii="Cambria Math" w:eastAsia="Nunito" w:hAnsi="Cambria Math" w:cs="Nunito"/>
            <w:sz w:val="24"/>
            <w:szCs w:val="24"/>
          </w:rPr>
          <m:t>f</m:t>
        </m:r>
      </m:oMath>
      <w:r w:rsidRPr="00ED10B9">
        <w:rPr>
          <w:rFonts w:eastAsia="Nunito" w:cs="Nunito"/>
          <w:sz w:val="24"/>
          <w:szCs w:val="24"/>
        </w:rPr>
        <w:t>, “u” qui représente la fonction u, a, b qui représentent les coefficients a et b de l’équation, lambda qui représente la fo</w:t>
      </w:r>
      <w:proofErr w:type="spellStart"/>
      <w:r w:rsidRPr="00ED10B9">
        <w:rPr>
          <w:rFonts w:eastAsia="Nunito" w:cs="Nunito"/>
          <w:sz w:val="24"/>
          <w:szCs w:val="24"/>
        </w:rPr>
        <w:t>nction</w:t>
      </w:r>
      <w:proofErr w:type="spellEnd"/>
      <w:r w:rsidRPr="00ED10B9">
        <w:rPr>
          <w:rFonts w:eastAsia="Nunito" w:cs="Nunito"/>
          <w:sz w:val="24"/>
          <w:szCs w:val="24"/>
        </w:rPr>
        <w:t xml:space="preserve"> </w:t>
      </w:r>
      <m:oMath>
        <m:r>
          <w:rPr>
            <w:rFonts w:ascii="Cambria Math" w:hAnsi="Cambria Math"/>
          </w:rPr>
          <m:t>λ</m:t>
        </m:r>
      </m:oMath>
      <w:r w:rsidRPr="00ED10B9">
        <w:rPr>
          <w:rFonts w:eastAsia="Nunito" w:cs="Nunito"/>
          <w:sz w:val="24"/>
          <w:szCs w:val="24"/>
        </w:rPr>
        <w:t xml:space="preserve"> de l’équation et </w:t>
      </w:r>
      <m:oMath>
        <m:r>
          <w:rPr>
            <w:rFonts w:ascii="Cambria Math" w:eastAsia="Nunito" w:hAnsi="Cambria Math" w:cs="Nunito"/>
            <w:sz w:val="24"/>
            <w:szCs w:val="24"/>
          </w:rPr>
          <m:t>n</m:t>
        </m:r>
      </m:oMath>
      <w:r w:rsidRPr="00ED10B9">
        <w:rPr>
          <w:rFonts w:eastAsia="Nunito" w:cs="Nunito"/>
          <w:sz w:val="24"/>
          <w:szCs w:val="24"/>
        </w:rPr>
        <w:t xml:space="preserve"> qui représente la taille du maillage.</w:t>
      </w:r>
    </w:p>
    <w:p w14:paraId="7A9EDDC2" w14:textId="77777777" w:rsidR="001831B3" w:rsidRPr="00ED10B9" w:rsidRDefault="001831B3" w:rsidP="001831B3">
      <w:pPr>
        <w:rPr>
          <w:rFonts w:eastAsia="Nunito" w:cs="Nunito"/>
          <w:sz w:val="24"/>
          <w:szCs w:val="24"/>
        </w:rPr>
      </w:pPr>
    </w:p>
    <w:p w14:paraId="3BAE559C" w14:textId="77777777" w:rsidR="001831B3" w:rsidRPr="00ED10B9" w:rsidRDefault="001831B3" w:rsidP="001831B3">
      <w:pPr>
        <w:rPr>
          <w:rFonts w:eastAsia="Nunito" w:cs="Nunito"/>
          <w:sz w:val="24"/>
          <w:szCs w:val="24"/>
        </w:rPr>
      </w:pPr>
      <w:r w:rsidRPr="00ED10B9">
        <w:rPr>
          <w:rFonts w:eastAsia="Nunito" w:cs="Nunito"/>
          <w:b/>
          <w:sz w:val="24"/>
          <w:szCs w:val="24"/>
        </w:rPr>
        <w:t xml:space="preserve">Nombre de cas testés : </w:t>
      </w:r>
      <w:r w:rsidRPr="00ED10B9">
        <w:rPr>
          <w:rFonts w:eastAsia="Nunito" w:cs="Nunito"/>
          <w:sz w:val="24"/>
          <w:szCs w:val="24"/>
        </w:rPr>
        <w:t xml:space="preserve">Dans le cadre de la résolution des équations différentielles par différence finie, l’on distingue </w:t>
      </w:r>
      <w:r w:rsidRPr="00ED10B9">
        <w:rPr>
          <w:rFonts w:eastAsia="Nunito" w:cs="Nunito"/>
          <w:b/>
          <w:sz w:val="24"/>
          <w:szCs w:val="24"/>
        </w:rPr>
        <w:t>trois</w:t>
      </w:r>
      <w:r w:rsidRPr="00ED10B9">
        <w:rPr>
          <w:rFonts w:eastAsia="Nunito" w:cs="Nunito"/>
          <w:sz w:val="24"/>
          <w:szCs w:val="24"/>
        </w:rPr>
        <w:t xml:space="preserve"> principaux cas de test : la fonction nulle, les fonctions polynômes de degré inférieur ou égal à 2 et toutes les autres fonctions de classe </w:t>
      </w:r>
      <m:oMath>
        <m:sSup>
          <m:sSupPr>
            <m:ctrlPr>
              <w:rPr>
                <w:rFonts w:ascii="Cambria Math" w:eastAsia="Nunito" w:hAnsi="Cambria Math" w:cs="Nunito"/>
                <w:sz w:val="24"/>
                <w:szCs w:val="24"/>
              </w:rPr>
            </m:ctrlPr>
          </m:sSupPr>
          <m:e>
            <m:r>
              <w:rPr>
                <w:rFonts w:ascii="Cambria Math" w:eastAsia="Nunito" w:hAnsi="Cambria Math" w:cs="Nunito"/>
                <w:sz w:val="24"/>
                <w:szCs w:val="24"/>
              </w:rPr>
              <m:t>C</m:t>
            </m:r>
          </m:e>
          <m:sup>
            <m:r>
              <w:rPr>
                <w:rFonts w:ascii="Cambria Math" w:eastAsia="Nunito" w:hAnsi="Cambria Math" w:cs="Nunito"/>
                <w:sz w:val="24"/>
                <w:szCs w:val="24"/>
              </w:rPr>
              <m:t>2</m:t>
            </m:r>
          </m:sup>
        </m:sSup>
      </m:oMath>
      <w:r w:rsidRPr="00ED10B9">
        <w:rPr>
          <w:rFonts w:eastAsia="Nunito" w:cs="Nunito"/>
          <w:sz w:val="24"/>
          <w:szCs w:val="24"/>
        </w:rPr>
        <w:t xml:space="preserve">(en dehors des polynômes de degré inférieur ou égal à 2. </w:t>
      </w:r>
    </w:p>
    <w:p w14:paraId="2A171E82" w14:textId="77777777" w:rsidR="001831B3" w:rsidRPr="00ED10B9" w:rsidRDefault="001831B3" w:rsidP="001831B3">
      <w:pPr>
        <w:rPr>
          <w:rFonts w:eastAsia="Nunito" w:cs="Nunito"/>
          <w:sz w:val="24"/>
          <w:szCs w:val="24"/>
        </w:rPr>
      </w:pPr>
    </w:p>
    <w:p w14:paraId="53FA3D16" w14:textId="77777777" w:rsidR="001831B3" w:rsidRPr="00ED10B9" w:rsidRDefault="001831B3" w:rsidP="001831B3">
      <w:pPr>
        <w:rPr>
          <w:rFonts w:eastAsia="Nunito" w:cs="Nunito"/>
          <w:sz w:val="24"/>
          <w:szCs w:val="24"/>
        </w:rPr>
      </w:pPr>
      <w:r w:rsidRPr="00ED10B9">
        <w:rPr>
          <w:rFonts w:eastAsia="Nunito" w:cs="Nunito"/>
          <w:b/>
          <w:sz w:val="24"/>
          <w:szCs w:val="24"/>
        </w:rPr>
        <w:t xml:space="preserve">Méthode de Résolution : </w:t>
      </w:r>
      <w:r w:rsidRPr="00ED10B9">
        <w:rPr>
          <w:rFonts w:eastAsia="Nunito" w:cs="Nunito"/>
          <w:sz w:val="24"/>
          <w:szCs w:val="24"/>
        </w:rPr>
        <w:t>la méthode que nous utiliserons pour résoudre le système matriciel ici est la méthode de Gauss-Seidel Parallèle qui est une méthode itérative.</w:t>
      </w:r>
    </w:p>
    <w:p w14:paraId="4206695B" w14:textId="77777777" w:rsidR="001831B3" w:rsidRPr="00ED10B9" w:rsidRDefault="001831B3" w:rsidP="001831B3">
      <w:pPr>
        <w:rPr>
          <w:rFonts w:eastAsia="Nunito" w:cs="Nunito"/>
          <w:sz w:val="24"/>
          <w:szCs w:val="24"/>
        </w:rPr>
      </w:pPr>
    </w:p>
    <w:p w14:paraId="0B04A546" w14:textId="77777777" w:rsidR="001831B3" w:rsidRPr="00ED10B9" w:rsidRDefault="001831B3" w:rsidP="001831B3">
      <w:pPr>
        <w:rPr>
          <w:rFonts w:eastAsia="Nunito" w:cs="Nunito"/>
          <w:sz w:val="24"/>
          <w:szCs w:val="24"/>
        </w:rPr>
      </w:pPr>
      <w:r w:rsidRPr="00ED10B9">
        <w:rPr>
          <w:rFonts w:eastAsia="Nunito" w:cs="Nunito"/>
          <w:b/>
          <w:sz w:val="24"/>
          <w:szCs w:val="24"/>
        </w:rPr>
        <w:t>Fonction de Tests :</w:t>
      </w:r>
      <w:r w:rsidRPr="00ED10B9">
        <w:rPr>
          <w:rFonts w:eastAsia="Nunito" w:cs="Nunito"/>
          <w:sz w:val="24"/>
          <w:szCs w:val="24"/>
        </w:rPr>
        <w:t xml:space="preserve"> nous avons utilisé trois fonctions de </w:t>
      </w:r>
      <w:proofErr w:type="gramStart"/>
      <w:r w:rsidRPr="00ED10B9">
        <w:rPr>
          <w:rFonts w:eastAsia="Nunito" w:cs="Nunito"/>
          <w:sz w:val="24"/>
          <w:szCs w:val="24"/>
        </w:rPr>
        <w:t>tests:</w:t>
      </w:r>
      <w:proofErr w:type="gramEnd"/>
    </w:p>
    <w:p w14:paraId="4C452068" w14:textId="77777777" w:rsidR="001831B3" w:rsidRPr="00ED10B9" w:rsidRDefault="001831B3" w:rsidP="001831B3">
      <w:pPr>
        <w:numPr>
          <w:ilvl w:val="0"/>
          <w:numId w:val="15"/>
        </w:numPr>
        <w:rPr>
          <w:rFonts w:eastAsia="Nunito" w:cs="Nunito"/>
          <w:sz w:val="24"/>
          <w:szCs w:val="24"/>
        </w:rPr>
      </w:pPr>
      <w:proofErr w:type="gramStart"/>
      <w:r w:rsidRPr="00ED10B9">
        <w:rPr>
          <w:rFonts w:eastAsia="Nunito" w:cs="Nunito"/>
          <w:sz w:val="24"/>
          <w:szCs w:val="24"/>
        </w:rPr>
        <w:lastRenderedPageBreak/>
        <w:t>l’erreur</w:t>
      </w:r>
      <w:proofErr w:type="gramEnd"/>
      <w:r w:rsidRPr="00ED10B9">
        <w:rPr>
          <w:rFonts w:eastAsia="Nunito" w:cs="Nunito"/>
          <w:sz w:val="24"/>
          <w:szCs w:val="24"/>
        </w:rPr>
        <w:t xml:space="preserve"> relative basée sur la norme Infinie: elle est utilisée faisant la différence relative entre la norme infinie de la solution réelle et de la solution. Elle a été utilisée pour tester les cas où f est une fonction polynôme de degré inférieur ou égal à 2 et différent de la fonction nulle. Un cas de test est réussi pour un polynôme de degré inférieur ou égal à 2 lorsque l’erreur relative pour ce cas est inférieure à </w:t>
      </w:r>
      <m:oMath>
        <m:r>
          <w:rPr>
            <w:rFonts w:ascii="Cambria Math" w:eastAsia="Nunito" w:hAnsi="Cambria Math" w:cs="Nunito"/>
            <w:sz w:val="24"/>
            <w:szCs w:val="24"/>
          </w:rPr>
          <m:t>1</m:t>
        </m:r>
        <m:sSup>
          <m:sSupPr>
            <m:ctrlPr>
              <w:rPr>
                <w:rFonts w:ascii="Cambria Math" w:eastAsia="Nunito" w:hAnsi="Cambria Math" w:cs="Nunito"/>
                <w:sz w:val="24"/>
                <w:szCs w:val="24"/>
              </w:rPr>
            </m:ctrlPr>
          </m:sSupPr>
          <m:e>
            <m:r>
              <w:rPr>
                <w:rFonts w:ascii="Cambria Math" w:eastAsia="Nunito" w:hAnsi="Cambria Math" w:cs="Nunito"/>
                <w:sz w:val="24"/>
                <w:szCs w:val="24"/>
              </w:rPr>
              <m:t>0</m:t>
            </m:r>
          </m:e>
          <m:sup>
            <m:r>
              <w:rPr>
                <w:rFonts w:ascii="Cambria Math" w:eastAsia="Nunito" w:hAnsi="Cambria Math" w:cs="Nunito"/>
                <w:sz w:val="24"/>
                <w:szCs w:val="24"/>
              </w:rPr>
              <m:t>-10</m:t>
            </m:r>
          </m:sup>
        </m:sSup>
      </m:oMath>
      <w:r w:rsidRPr="00ED10B9">
        <w:rPr>
          <w:rFonts w:eastAsia="Nunito" w:cs="Nunito"/>
          <w:sz w:val="24"/>
          <w:szCs w:val="24"/>
        </w:rPr>
        <w:t>.</w:t>
      </w:r>
    </w:p>
    <w:p w14:paraId="12F9158B" w14:textId="77777777" w:rsidR="001831B3" w:rsidRPr="00ED10B9" w:rsidRDefault="001831B3" w:rsidP="001831B3">
      <w:pPr>
        <w:numPr>
          <w:ilvl w:val="0"/>
          <w:numId w:val="15"/>
        </w:numPr>
        <w:rPr>
          <w:rFonts w:eastAsia="Nunito" w:cs="Nunito"/>
          <w:sz w:val="24"/>
          <w:szCs w:val="24"/>
        </w:rPr>
      </w:pPr>
      <w:proofErr w:type="gramStart"/>
      <w:r w:rsidRPr="00ED10B9">
        <w:rPr>
          <w:rFonts w:eastAsia="Nunito" w:cs="Nunito"/>
          <w:sz w:val="24"/>
          <w:szCs w:val="24"/>
        </w:rPr>
        <w:t>l’erreur</w:t>
      </w:r>
      <w:proofErr w:type="gramEnd"/>
      <w:r w:rsidRPr="00ED10B9">
        <w:rPr>
          <w:rFonts w:eastAsia="Nunito" w:cs="Nunito"/>
          <w:sz w:val="24"/>
          <w:szCs w:val="24"/>
        </w:rPr>
        <w:t xml:space="preserve"> absolue pour la fonction nulle</w:t>
      </w:r>
    </w:p>
    <w:p w14:paraId="78BC2E37" w14:textId="77777777" w:rsidR="001831B3" w:rsidRPr="00ED10B9" w:rsidRDefault="001831B3" w:rsidP="001831B3">
      <w:pPr>
        <w:numPr>
          <w:ilvl w:val="0"/>
          <w:numId w:val="15"/>
        </w:numPr>
        <w:rPr>
          <w:rFonts w:eastAsia="Nunito" w:cs="Nunito"/>
          <w:sz w:val="24"/>
          <w:szCs w:val="24"/>
        </w:rPr>
      </w:pPr>
      <w:proofErr w:type="gramStart"/>
      <w:r w:rsidRPr="00ED10B9">
        <w:rPr>
          <w:rFonts w:eastAsia="Nunito" w:cs="Nunito"/>
          <w:sz w:val="24"/>
          <w:szCs w:val="24"/>
        </w:rPr>
        <w:t>convMail:</w:t>
      </w:r>
      <w:proofErr w:type="gramEnd"/>
      <w:r w:rsidRPr="00ED10B9">
        <w:rPr>
          <w:rFonts w:eastAsia="Nunito" w:cs="Nunito"/>
          <w:sz w:val="24"/>
          <w:szCs w:val="24"/>
        </w:rPr>
        <w:t xml:space="preserve"> Cette fonction de test est utilisée pour les cas de fonctions de classe </w:t>
      </w:r>
      <m:oMath>
        <m:sSup>
          <m:sSupPr>
            <m:ctrlPr>
              <w:rPr>
                <w:rFonts w:ascii="Cambria Math" w:eastAsia="Nunito" w:hAnsi="Cambria Math" w:cs="Nunito"/>
                <w:sz w:val="24"/>
                <w:szCs w:val="24"/>
              </w:rPr>
            </m:ctrlPr>
          </m:sSupPr>
          <m:e>
            <m:r>
              <w:rPr>
                <w:rFonts w:ascii="Cambria Math" w:eastAsia="Nunito" w:hAnsi="Cambria Math" w:cs="Nunito"/>
                <w:sz w:val="24"/>
                <w:szCs w:val="24"/>
              </w:rPr>
              <m:t>C</m:t>
            </m:r>
          </m:e>
          <m:sup>
            <m:r>
              <w:rPr>
                <w:rFonts w:ascii="Cambria Math" w:eastAsia="Nunito" w:hAnsi="Cambria Math" w:cs="Nunito"/>
                <w:sz w:val="24"/>
                <w:szCs w:val="24"/>
              </w:rPr>
              <m:t>2</m:t>
            </m:r>
          </m:sup>
        </m:sSup>
      </m:oMath>
      <w:r w:rsidRPr="00ED10B9">
        <w:rPr>
          <w:rFonts w:eastAsia="Nunito" w:cs="Nunito"/>
          <w:sz w:val="24"/>
          <w:szCs w:val="24"/>
        </w:rPr>
        <w:t xml:space="preserve"> n’étant pas des polynômes de degré inférieurs ou égal à 2. C’est une fonction permettant de calculer l’ordre de convergence de la méthode pour une fonction (à partir de la formule : </w:t>
      </w:r>
      <m:oMath>
        <m:f>
          <m:fPr>
            <m:ctrlPr>
              <w:rPr>
                <w:rFonts w:ascii="Cambria Math" w:eastAsia="Nunito" w:hAnsi="Cambria Math" w:cs="Nunito"/>
                <w:sz w:val="24"/>
                <w:szCs w:val="24"/>
              </w:rPr>
            </m:ctrlPr>
          </m:fPr>
          <m:num>
            <m:r>
              <w:rPr>
                <w:rFonts w:ascii="Cambria Math" w:eastAsia="Nunito" w:hAnsi="Cambria Math" w:cs="Nunito"/>
                <w:sz w:val="24"/>
                <w:szCs w:val="24"/>
              </w:rPr>
              <m:t>log(err2)  -  log(err1)</m:t>
            </m:r>
          </m:num>
          <m:den>
            <m:r>
              <w:rPr>
                <w:rFonts w:ascii="Cambria Math" w:eastAsia="Nunito" w:hAnsi="Cambria Math" w:cs="Nunito"/>
                <w:sz w:val="24"/>
                <w:szCs w:val="24"/>
              </w:rPr>
              <m:t>log(h</m:t>
            </m:r>
            <m:r>
              <w:rPr>
                <w:rFonts w:ascii="Cambria Math" w:eastAsia="Nunito" w:hAnsi="Cambria Math" w:cs="Nunito"/>
                <w:sz w:val="24"/>
                <w:szCs w:val="24"/>
              </w:rPr>
              <m:t>2) - log(h</m:t>
            </m:r>
            <m:r>
              <w:rPr>
                <w:rFonts w:ascii="Cambria Math" w:eastAsia="Nunito" w:hAnsi="Cambria Math" w:cs="Nunito"/>
                <w:sz w:val="24"/>
                <w:szCs w:val="24"/>
              </w:rPr>
              <m:t>1)</m:t>
            </m:r>
          </m:den>
        </m:f>
      </m:oMath>
      <w:r w:rsidRPr="00ED10B9">
        <w:rPr>
          <w:rFonts w:eastAsia="Nunito" w:cs="Nunito"/>
          <w:sz w:val="24"/>
          <w:szCs w:val="24"/>
        </w:rPr>
        <w:t xml:space="preserve">). Le test est réussi par cette fonction si l’ordre de convergence est supérieur ou égal à </w:t>
      </w:r>
      <m:oMath>
        <m:r>
          <w:rPr>
            <w:rFonts w:ascii="Cambria Math" w:eastAsia="Nunito" w:hAnsi="Cambria Math" w:cs="Nunito"/>
            <w:sz w:val="24"/>
            <w:szCs w:val="24"/>
          </w:rPr>
          <m:t>2-1</m:t>
        </m:r>
        <m:sSup>
          <m:sSupPr>
            <m:ctrlPr>
              <w:rPr>
                <w:rFonts w:ascii="Cambria Math" w:eastAsia="Nunito" w:hAnsi="Cambria Math" w:cs="Nunito"/>
                <w:sz w:val="24"/>
                <w:szCs w:val="24"/>
              </w:rPr>
            </m:ctrlPr>
          </m:sSupPr>
          <m:e>
            <m:r>
              <w:rPr>
                <w:rFonts w:ascii="Cambria Math" w:eastAsia="Nunito" w:hAnsi="Cambria Math" w:cs="Nunito"/>
                <w:sz w:val="24"/>
                <w:szCs w:val="24"/>
              </w:rPr>
              <m:t>0</m:t>
            </m:r>
          </m:e>
          <m:sup>
            <m:r>
              <w:rPr>
                <w:rFonts w:ascii="Cambria Math" w:eastAsia="Nunito" w:hAnsi="Cambria Math" w:cs="Nunito"/>
                <w:sz w:val="24"/>
                <w:szCs w:val="24"/>
              </w:rPr>
              <m:t>-3</m:t>
            </m:r>
          </m:sup>
        </m:sSup>
      </m:oMath>
      <w:r w:rsidRPr="00ED10B9">
        <w:rPr>
          <w:rFonts w:eastAsia="Nunito" w:cs="Nunito"/>
          <w:sz w:val="24"/>
          <w:szCs w:val="24"/>
        </w:rPr>
        <w:t>.</w:t>
      </w:r>
    </w:p>
    <w:p w14:paraId="6645E113" w14:textId="77777777" w:rsidR="001831B3" w:rsidRPr="00ED10B9" w:rsidRDefault="001831B3" w:rsidP="001831B3">
      <w:pPr>
        <w:rPr>
          <w:rFonts w:eastAsia="Nunito" w:cs="Nunito"/>
          <w:sz w:val="24"/>
          <w:szCs w:val="24"/>
        </w:rPr>
      </w:pPr>
    </w:p>
    <w:p w14:paraId="21D881BA" w14:textId="77777777" w:rsidR="001831B3" w:rsidRPr="00ED10B9" w:rsidRDefault="001831B3" w:rsidP="001831B3">
      <w:pPr>
        <w:rPr>
          <w:rFonts w:eastAsia="Nunito" w:cs="Nunito"/>
          <w:sz w:val="24"/>
          <w:szCs w:val="24"/>
        </w:rPr>
      </w:pPr>
      <w:proofErr w:type="gramStart"/>
      <w:r w:rsidRPr="00ED10B9">
        <w:rPr>
          <w:rFonts w:eastAsia="Nunito" w:cs="Nunito"/>
          <w:b/>
          <w:sz w:val="24"/>
          <w:szCs w:val="24"/>
        </w:rPr>
        <w:t>Tolérance:</w:t>
      </w:r>
      <w:proofErr w:type="gramEnd"/>
      <w:r w:rsidRPr="00ED10B9">
        <w:rPr>
          <w:rFonts w:eastAsia="Nunito" w:cs="Nunito"/>
          <w:sz w:val="24"/>
          <w:szCs w:val="24"/>
        </w:rPr>
        <w:t xml:space="preserve"> </w:t>
      </w:r>
      <m:oMath>
        <m:r>
          <w:rPr>
            <w:rFonts w:ascii="Cambria Math" w:eastAsia="Nunito" w:hAnsi="Cambria Math" w:cs="Nunito"/>
            <w:sz w:val="24"/>
            <w:szCs w:val="24"/>
          </w:rPr>
          <m:t>1</m:t>
        </m:r>
        <m:sSup>
          <m:sSupPr>
            <m:ctrlPr>
              <w:rPr>
                <w:rFonts w:ascii="Cambria Math" w:eastAsia="Nunito" w:hAnsi="Cambria Math" w:cs="Nunito"/>
                <w:sz w:val="24"/>
                <w:szCs w:val="24"/>
              </w:rPr>
            </m:ctrlPr>
          </m:sSupPr>
          <m:e>
            <m:r>
              <w:rPr>
                <w:rFonts w:ascii="Cambria Math" w:eastAsia="Nunito" w:hAnsi="Cambria Math" w:cs="Nunito"/>
                <w:sz w:val="24"/>
                <w:szCs w:val="24"/>
              </w:rPr>
              <m:t>0</m:t>
            </m:r>
          </m:e>
          <m:sup>
            <m:r>
              <w:rPr>
                <w:rFonts w:ascii="Cambria Math" w:eastAsia="Nunito" w:hAnsi="Cambria Math" w:cs="Nunito"/>
                <w:sz w:val="24"/>
                <w:szCs w:val="24"/>
              </w:rPr>
              <m:t>-10</m:t>
            </m:r>
          </m:sup>
        </m:sSup>
      </m:oMath>
    </w:p>
    <w:p w14:paraId="09F57EA9" w14:textId="77777777" w:rsidR="001831B3" w:rsidRPr="00ED10B9" w:rsidRDefault="001831B3" w:rsidP="001831B3">
      <w:pPr>
        <w:rPr>
          <w:rFonts w:eastAsia="Nunito" w:cs="Nunito"/>
          <w:sz w:val="24"/>
          <w:szCs w:val="24"/>
        </w:rPr>
      </w:pPr>
    </w:p>
    <w:p w14:paraId="2A08D4D0" w14:textId="77777777" w:rsidR="001831B3" w:rsidRPr="00ED10B9" w:rsidRDefault="001831B3" w:rsidP="001831B3">
      <w:pPr>
        <w:rPr>
          <w:rFonts w:eastAsia="Nunito" w:cs="Nunito"/>
          <w:sz w:val="24"/>
          <w:szCs w:val="24"/>
        </w:rPr>
      </w:pPr>
      <w:r w:rsidRPr="00ED10B9">
        <w:rPr>
          <w:rFonts w:eastAsia="Nunito" w:cs="Nunito"/>
          <w:b/>
          <w:sz w:val="24"/>
          <w:szCs w:val="24"/>
        </w:rPr>
        <w:t xml:space="preserve">Résultat </w:t>
      </w:r>
      <w:proofErr w:type="gramStart"/>
      <w:r w:rsidRPr="00ED10B9">
        <w:rPr>
          <w:rFonts w:eastAsia="Nunito" w:cs="Nunito"/>
          <w:b/>
          <w:sz w:val="24"/>
          <w:szCs w:val="24"/>
        </w:rPr>
        <w:t>Attendu:</w:t>
      </w:r>
      <w:proofErr w:type="gramEnd"/>
      <w:r w:rsidRPr="00ED10B9">
        <w:rPr>
          <w:rFonts w:eastAsia="Nunito" w:cs="Nunito"/>
          <w:sz w:val="24"/>
          <w:szCs w:val="24"/>
        </w:rPr>
        <w:t xml:space="preserve"> Le résultat attendu est une matrice </w:t>
      </w:r>
      <m:oMath>
        <m:r>
          <w:rPr>
            <w:rFonts w:ascii="Cambria Math" w:eastAsia="Nunito" w:hAnsi="Cambria Math" w:cs="Nunito"/>
            <w:sz w:val="24"/>
            <w:szCs w:val="24"/>
          </w:rPr>
          <m:t>U</m:t>
        </m:r>
      </m:oMath>
      <w:r w:rsidRPr="00ED10B9">
        <w:rPr>
          <w:rFonts w:eastAsia="Nunito" w:cs="Nunito"/>
          <w:sz w:val="24"/>
          <w:szCs w:val="24"/>
        </w:rPr>
        <w:t xml:space="preserve"> de taille </w:t>
      </w:r>
      <m:oMath>
        <m:r>
          <w:rPr>
            <w:rFonts w:ascii="Cambria Math" w:eastAsia="Nunito" w:hAnsi="Cambria Math" w:cs="Nunito"/>
            <w:sz w:val="24"/>
            <w:szCs w:val="24"/>
          </w:rPr>
          <m:t>n-1</m:t>
        </m:r>
      </m:oMath>
      <w:r w:rsidRPr="00ED10B9">
        <w:rPr>
          <w:rFonts w:eastAsia="Nunito" w:cs="Nunito"/>
          <w:sz w:val="24"/>
          <w:szCs w:val="24"/>
        </w:rPr>
        <w:t xml:space="preserve"> tel que </w:t>
      </w:r>
      <m:oMath>
        <m:r>
          <w:rPr>
            <w:rFonts w:ascii="Cambria Math" w:hAnsi="Cambria Math"/>
          </w:rPr>
          <m:t>∀</m:t>
        </m:r>
        <m:r>
          <w:rPr>
            <w:rFonts w:ascii="Cambria Math" w:eastAsia="Nunito" w:hAnsi="Cambria Math" w:cs="Nunito"/>
            <w:sz w:val="24"/>
            <w:szCs w:val="24"/>
          </w:rPr>
          <m:t xml:space="preserve"> i ∈0...(n-2), U[i]=u((i+1)/n)</m:t>
        </m:r>
      </m:oMath>
      <w:r w:rsidRPr="00ED10B9">
        <w:rPr>
          <w:rFonts w:eastAsia="Nunito" w:cs="Nunito"/>
          <w:sz w:val="24"/>
          <w:szCs w:val="24"/>
        </w:rPr>
        <w:t xml:space="preserve">. </w:t>
      </w:r>
    </w:p>
    <w:p w14:paraId="2FD90AFA" w14:textId="77777777" w:rsidR="001831B3" w:rsidRPr="00ED10B9" w:rsidRDefault="001831B3" w:rsidP="001831B3">
      <w:pPr>
        <w:rPr>
          <w:rFonts w:eastAsia="Nunito" w:cs="Nunito"/>
          <w:sz w:val="24"/>
          <w:szCs w:val="24"/>
        </w:rPr>
      </w:pPr>
    </w:p>
    <w:p w14:paraId="3486E360" w14:textId="77777777" w:rsidR="001831B3" w:rsidRPr="00ED10B9" w:rsidRDefault="001831B3" w:rsidP="001831B3">
      <w:pPr>
        <w:rPr>
          <w:rFonts w:eastAsia="Nunito" w:cs="Nunito"/>
          <w:sz w:val="24"/>
          <w:szCs w:val="24"/>
        </w:rPr>
      </w:pPr>
      <w:r w:rsidRPr="00ED10B9">
        <w:rPr>
          <w:rFonts w:eastAsia="Nunito" w:cs="Nunito"/>
          <w:sz w:val="24"/>
          <w:szCs w:val="24"/>
          <w:u w:val="single"/>
        </w:rPr>
        <w:t xml:space="preserve">Oracle : </w:t>
      </w:r>
      <w:r w:rsidRPr="00ED10B9">
        <w:rPr>
          <w:rFonts w:eastAsia="Nunito" w:cs="Nunito"/>
          <w:sz w:val="24"/>
          <w:szCs w:val="24"/>
        </w:rPr>
        <w:t>L’oracle a été donné lors de la présentation des différentes méthodes de test.</w:t>
      </w:r>
    </w:p>
    <w:p w14:paraId="35CDA973" w14:textId="77777777" w:rsidR="001831B3" w:rsidRPr="00ED10B9" w:rsidRDefault="001831B3" w:rsidP="001831B3">
      <w:pPr>
        <w:rPr>
          <w:rFonts w:eastAsia="Nunito" w:cs="Nunito"/>
          <w:sz w:val="24"/>
          <w:szCs w:val="24"/>
        </w:rPr>
      </w:pPr>
    </w:p>
    <w:p w14:paraId="2DEA76DF" w14:textId="77777777" w:rsidR="001831B3" w:rsidRPr="00ED10B9" w:rsidRDefault="001831B3" w:rsidP="001831B3">
      <w:pPr>
        <w:rPr>
          <w:rFonts w:eastAsia="Nunito" w:cs="Nunito"/>
          <w:b/>
          <w:sz w:val="24"/>
          <w:szCs w:val="24"/>
        </w:rPr>
      </w:pPr>
      <w:r w:rsidRPr="00ED10B9">
        <w:rPr>
          <w:rFonts w:eastAsia="Nunito" w:cs="Nunito"/>
          <w:b/>
          <w:sz w:val="24"/>
          <w:szCs w:val="24"/>
        </w:rPr>
        <w:t>Résultats</w:t>
      </w:r>
    </w:p>
    <w:p w14:paraId="16DF178A" w14:textId="77777777" w:rsidR="001831B3" w:rsidRPr="00ED10B9" w:rsidRDefault="001831B3" w:rsidP="001831B3">
      <w:pPr>
        <w:rPr>
          <w:rFonts w:eastAsia="Nunito" w:cs="Nunito"/>
          <w:b/>
          <w:szCs w:val="28"/>
        </w:rPr>
      </w:pPr>
    </w:p>
    <w:p w14:paraId="0796CA66" w14:textId="77777777" w:rsidR="001831B3" w:rsidRPr="00ED10B9" w:rsidRDefault="001831B3" w:rsidP="001831B3">
      <w:pPr>
        <w:rPr>
          <w:rFonts w:eastAsia="Nunito" w:cs="Nunito"/>
          <w:b/>
          <w:szCs w:val="28"/>
        </w:rPr>
      </w:pPr>
    </w:p>
    <w:p w14:paraId="3EDF668C" w14:textId="77777777" w:rsidR="001831B3" w:rsidRPr="00ED10B9" w:rsidRDefault="001831B3" w:rsidP="001831B3">
      <w:pPr>
        <w:rPr>
          <w:rFonts w:eastAsia="Nunito" w:cs="Nunito"/>
          <w:b/>
          <w:szCs w:val="28"/>
        </w:rPr>
      </w:pPr>
    </w:p>
    <w:p w14:paraId="1B6DEB3E" w14:textId="77777777" w:rsidR="001831B3" w:rsidRPr="00ED10B9" w:rsidRDefault="001831B3" w:rsidP="001831B3">
      <w:pPr>
        <w:numPr>
          <w:ilvl w:val="0"/>
          <w:numId w:val="17"/>
        </w:numPr>
        <w:rPr>
          <w:rFonts w:eastAsia="Nunito" w:cs="Nunito"/>
          <w:sz w:val="32"/>
          <w:szCs w:val="32"/>
        </w:rPr>
      </w:pPr>
      <w:r w:rsidRPr="00ED10B9">
        <w:rPr>
          <w:rFonts w:eastAsia="Nunito" w:cs="Nunito"/>
          <w:b/>
          <w:sz w:val="32"/>
          <w:szCs w:val="32"/>
        </w:rPr>
        <w:t>Volumes finis dimension 2</w:t>
      </w:r>
    </w:p>
    <w:p w14:paraId="62E66FF4" w14:textId="77777777" w:rsidR="001831B3" w:rsidRPr="00ED10B9" w:rsidRDefault="001831B3" w:rsidP="001831B3"/>
    <w:p w14:paraId="3D61D9F4" w14:textId="77777777" w:rsidR="001831B3" w:rsidRPr="00ED10B9" w:rsidRDefault="001831B3" w:rsidP="001831B3">
      <w:r w:rsidRPr="001831B3">
        <w:rPr>
          <w:b/>
          <w:bCs/>
        </w:rPr>
        <w:t>Problème :</w:t>
      </w:r>
      <w:r w:rsidRPr="00ED10B9">
        <w:t xml:space="preserve"> Résolution de l’équation </w:t>
      </w:r>
      <m:oMath>
        <m:r>
          <w:rPr>
            <w:rFonts w:ascii="Cambria Math" w:hAnsi="Cambria Math"/>
          </w:rPr>
          <m:t>-div(</m:t>
        </m:r>
        <m:r>
          <w:rPr>
            <w:rFonts w:ascii="Cambria Math" w:eastAsia="Nunito" w:hAnsi="Cambria Math" w:cs="Nunito"/>
            <w:sz w:val="24"/>
            <w:szCs w:val="24"/>
          </w:rPr>
          <m:t>grad</m:t>
        </m:r>
        <m:r>
          <w:rPr>
            <w:rFonts w:ascii="Cambria Math" w:hAnsi="Cambria Math"/>
          </w:rPr>
          <m:t>U)</m:t>
        </m:r>
      </m:oMath>
      <w:r w:rsidRPr="00ED10B9">
        <w:t xml:space="preserve"> sur </w:t>
      </w:r>
      <m:oMath>
        <m:r>
          <w:rPr>
            <w:rFonts w:ascii="Cambria Math" w:hAnsi="Cambria Math"/>
          </w:rPr>
          <m:t>Ω=[0,1]*[0,1]</m:t>
        </m:r>
      </m:oMath>
      <w:r w:rsidRPr="00ED10B9">
        <w:t xml:space="preserve">avec </w:t>
      </w:r>
      <m:oMath>
        <m:r>
          <w:rPr>
            <w:rFonts w:ascii="Cambria Math" w:hAnsi="Cambria Math"/>
          </w:rPr>
          <m:t>U=g surϑΩ</m:t>
        </m:r>
      </m:oMath>
      <w:r w:rsidRPr="00ED10B9">
        <w:t xml:space="preserve"> et</w:t>
      </w:r>
      <m:oMath>
        <m:r>
          <w:rPr>
            <w:rFonts w:ascii="Cambria Math" w:hAnsi="Cambria Math"/>
          </w:rPr>
          <m:t xml:space="preserve">f </m:t>
        </m:r>
      </m:oMath>
      <w:r w:rsidRPr="00ED10B9">
        <w:t xml:space="preserve">continue et dérivable sur </w:t>
      </w:r>
      <m:oMath>
        <m:r>
          <w:rPr>
            <w:rFonts w:ascii="Cambria Math" w:hAnsi="Cambria Math"/>
          </w:rPr>
          <m:t>Ω</m:t>
        </m:r>
      </m:oMath>
      <w:r w:rsidRPr="00ED10B9">
        <w:t xml:space="preserve"> test de ses solutions.</w:t>
      </w:r>
    </w:p>
    <w:p w14:paraId="6DF33836" w14:textId="77777777" w:rsidR="001831B3" w:rsidRPr="00ED10B9" w:rsidRDefault="001831B3" w:rsidP="001831B3"/>
    <w:p w14:paraId="26C04FE7" w14:textId="77777777" w:rsidR="001831B3" w:rsidRPr="00ED10B9" w:rsidRDefault="001831B3" w:rsidP="001831B3">
      <w:pPr>
        <w:rPr>
          <w:b/>
          <w:sz w:val="24"/>
          <w:szCs w:val="24"/>
        </w:rPr>
      </w:pPr>
      <w:r w:rsidRPr="00ED10B9">
        <w:rPr>
          <w:b/>
          <w:sz w:val="24"/>
          <w:szCs w:val="24"/>
        </w:rPr>
        <w:t xml:space="preserve">Structure du </w:t>
      </w:r>
      <w:proofErr w:type="gramStart"/>
      <w:r w:rsidRPr="00ED10B9">
        <w:rPr>
          <w:b/>
          <w:sz w:val="24"/>
          <w:szCs w:val="24"/>
        </w:rPr>
        <w:t>code:</w:t>
      </w:r>
      <w:proofErr w:type="gramEnd"/>
    </w:p>
    <w:p w14:paraId="3AC61421" w14:textId="77777777" w:rsidR="001831B3" w:rsidRPr="00ED10B9" w:rsidRDefault="001831B3" w:rsidP="001831B3">
      <w:r w:rsidRPr="00ED10B9">
        <w:t xml:space="preserve">Nous avons notre classe SolveurVF2D : qui définit les toutes les méthodes qui seront utilisés </w:t>
      </w:r>
    </w:p>
    <w:p w14:paraId="5BFF0D34" w14:textId="77777777" w:rsidR="001831B3" w:rsidRPr="00ED10B9" w:rsidRDefault="001831B3" w:rsidP="001831B3"/>
    <w:p w14:paraId="62AA6E36" w14:textId="77777777" w:rsidR="001831B3" w:rsidRPr="00ED10B9" w:rsidRDefault="001831B3" w:rsidP="001831B3"/>
    <w:p w14:paraId="3F530427" w14:textId="77777777" w:rsidR="001831B3" w:rsidRPr="001831B3" w:rsidRDefault="001831B3" w:rsidP="001831B3">
      <w:pPr>
        <w:rPr>
          <w:rFonts w:eastAsia="Nunito" w:cs="Nunito"/>
          <w:szCs w:val="26"/>
        </w:rPr>
      </w:pPr>
      <w:r w:rsidRPr="001831B3">
        <w:rPr>
          <w:rFonts w:eastAsia="Nunito" w:cs="Nunito"/>
          <w:b/>
          <w:szCs w:val="26"/>
        </w:rPr>
        <w:t>Fonction à Tester :</w:t>
      </w:r>
      <w:r w:rsidRPr="001831B3">
        <w:rPr>
          <w:rFonts w:eastAsia="Nunito" w:cs="Nunito"/>
          <w:szCs w:val="26"/>
        </w:rPr>
        <w:t xml:space="preserve"> la fonction </w:t>
      </w:r>
      <w:proofErr w:type="spellStart"/>
      <w:r w:rsidRPr="001831B3">
        <w:rPr>
          <w:rFonts w:eastAsia="Nunito" w:cs="Nunito"/>
          <w:szCs w:val="26"/>
        </w:rPr>
        <w:t>draw_</w:t>
      </w:r>
      <w:proofErr w:type="gramStart"/>
      <w:r w:rsidRPr="001831B3">
        <w:rPr>
          <w:rFonts w:eastAsia="Nunito" w:cs="Nunito"/>
          <w:szCs w:val="26"/>
        </w:rPr>
        <w:t>courbe</w:t>
      </w:r>
      <w:proofErr w:type="spellEnd"/>
      <w:r w:rsidRPr="001831B3">
        <w:rPr>
          <w:rFonts w:eastAsia="Nunito" w:cs="Nunito"/>
          <w:szCs w:val="26"/>
        </w:rPr>
        <w:t>(</w:t>
      </w:r>
      <w:proofErr w:type="gramEnd"/>
      <w:r w:rsidRPr="001831B3">
        <w:rPr>
          <w:rFonts w:eastAsia="Nunito" w:cs="Nunito"/>
          <w:szCs w:val="26"/>
        </w:rPr>
        <w:t xml:space="preserve">fonction , </w:t>
      </w:r>
      <w:proofErr w:type="spellStart"/>
      <w:r w:rsidRPr="001831B3">
        <w:rPr>
          <w:rFonts w:eastAsia="Nunito" w:cs="Nunito"/>
          <w:szCs w:val="26"/>
        </w:rPr>
        <w:t>n,m</w:t>
      </w:r>
      <w:proofErr w:type="spellEnd"/>
      <w:r w:rsidRPr="001831B3">
        <w:rPr>
          <w:rFonts w:eastAsia="Nunito" w:cs="Nunito"/>
          <w:szCs w:val="26"/>
        </w:rPr>
        <w:t xml:space="preserve">) où n, et m définissent la taille du maillage à utiliser pour résoudre le problème. </w:t>
      </w:r>
    </w:p>
    <w:p w14:paraId="6ED333A4" w14:textId="77777777" w:rsidR="001831B3" w:rsidRPr="001831B3" w:rsidRDefault="001831B3" w:rsidP="001831B3">
      <w:pPr>
        <w:rPr>
          <w:rFonts w:eastAsia="Nunito" w:cs="Nunito"/>
          <w:szCs w:val="26"/>
        </w:rPr>
      </w:pPr>
    </w:p>
    <w:p w14:paraId="377114DD" w14:textId="77777777" w:rsidR="001831B3" w:rsidRPr="001831B3" w:rsidRDefault="001831B3" w:rsidP="001831B3">
      <w:pPr>
        <w:rPr>
          <w:rFonts w:eastAsia="Nunito" w:cs="Nunito"/>
          <w:b/>
          <w:szCs w:val="26"/>
        </w:rPr>
      </w:pPr>
      <w:r w:rsidRPr="001831B3">
        <w:rPr>
          <w:rFonts w:eastAsia="Nunito" w:cs="Nunito"/>
          <w:b/>
          <w:szCs w:val="26"/>
        </w:rPr>
        <w:t xml:space="preserve">Donnée d’entrée : </w:t>
      </w:r>
    </w:p>
    <w:p w14:paraId="083A268C" w14:textId="77777777" w:rsidR="001831B3" w:rsidRPr="001831B3" w:rsidRDefault="001831B3" w:rsidP="001831B3">
      <w:pPr>
        <w:numPr>
          <w:ilvl w:val="0"/>
          <w:numId w:val="16"/>
        </w:numPr>
        <w:rPr>
          <w:rFonts w:eastAsia="Nunito" w:cs="Nunito"/>
          <w:szCs w:val="26"/>
        </w:rPr>
      </w:pPr>
      <w:r w:rsidRPr="001831B3">
        <w:rPr>
          <w:rFonts w:eastAsia="Nunito" w:cs="Nunito"/>
          <w:szCs w:val="26"/>
        </w:rPr>
        <w:t xml:space="preserve">Les données d’entrée sont “fonction” qui représente la fonction </w:t>
      </w:r>
      <m:oMath>
        <m:r>
          <w:rPr>
            <w:rFonts w:ascii="Cambria Math" w:eastAsia="Nunito" w:hAnsi="Cambria Math" w:cs="Nunito"/>
            <w:szCs w:val="26"/>
          </w:rPr>
          <m:t>f</m:t>
        </m:r>
      </m:oMath>
      <w:r w:rsidRPr="001831B3">
        <w:rPr>
          <w:rFonts w:eastAsia="Nunito" w:cs="Nunito"/>
          <w:szCs w:val="26"/>
        </w:rPr>
        <w:t xml:space="preserve"> (écrite dans un formalisme que nous décodons afin d’en extraire les valeurs en différents points, </w:t>
      </w:r>
      <m:oMath>
        <m:r>
          <w:rPr>
            <w:rFonts w:ascii="Cambria Math" w:eastAsia="Nunito" w:hAnsi="Cambria Math" w:cs="Nunito"/>
            <w:szCs w:val="26"/>
          </w:rPr>
          <m:t>a</m:t>
        </m:r>
      </m:oMath>
      <w:r w:rsidRPr="001831B3">
        <w:rPr>
          <w:rFonts w:eastAsia="Nunito" w:cs="Nunito"/>
          <w:szCs w:val="26"/>
        </w:rPr>
        <w:t xml:space="preserve">et </w:t>
      </w:r>
      <m:oMath>
        <m:r>
          <w:rPr>
            <w:rFonts w:ascii="Cambria Math" w:eastAsia="Nunito" w:hAnsi="Cambria Math" w:cs="Nunito"/>
            <w:szCs w:val="26"/>
          </w:rPr>
          <m:t>b</m:t>
        </m:r>
      </m:oMath>
      <w:r w:rsidRPr="001831B3">
        <w:rPr>
          <w:rFonts w:eastAsia="Nunito" w:cs="Nunito"/>
          <w:szCs w:val="26"/>
        </w:rPr>
        <w:t xml:space="preserve"> qui valent respectivement </w:t>
      </w:r>
      <m:oMath>
        <m:r>
          <w:rPr>
            <w:rFonts w:ascii="Cambria Math" w:eastAsia="Nunito" w:hAnsi="Cambria Math" w:cs="Nunito"/>
            <w:szCs w:val="26"/>
          </w:rPr>
          <m:t>f(a) et f(b)</m:t>
        </m:r>
      </m:oMath>
      <w:r w:rsidRPr="001831B3">
        <w:rPr>
          <w:rFonts w:eastAsia="Nunito" w:cs="Nunito"/>
          <w:szCs w:val="26"/>
        </w:rPr>
        <w:t xml:space="preserve"> </w:t>
      </w:r>
    </w:p>
    <w:p w14:paraId="39E58E8B" w14:textId="77777777" w:rsidR="001831B3" w:rsidRPr="001831B3" w:rsidRDefault="001831B3" w:rsidP="001831B3">
      <w:pPr>
        <w:numPr>
          <w:ilvl w:val="0"/>
          <w:numId w:val="16"/>
        </w:numPr>
        <w:rPr>
          <w:rFonts w:eastAsia="Nunito" w:cs="Nunito"/>
          <w:szCs w:val="26"/>
        </w:rPr>
      </w:pPr>
      <w:r w:rsidRPr="001831B3">
        <w:rPr>
          <w:rFonts w:eastAsia="Nunito" w:cs="Nunito"/>
          <w:szCs w:val="26"/>
        </w:rPr>
        <w:t xml:space="preserve"> </w:t>
      </w:r>
      <m:oMath>
        <m:r>
          <w:rPr>
            <w:rFonts w:ascii="Cambria Math" w:eastAsia="Nunito" w:hAnsi="Cambria Math" w:cs="Nunito"/>
            <w:szCs w:val="26"/>
          </w:rPr>
          <m:t>n et m</m:t>
        </m:r>
      </m:oMath>
      <w:r w:rsidRPr="001831B3">
        <w:rPr>
          <w:rFonts w:eastAsia="Nunito" w:cs="Nunito"/>
          <w:szCs w:val="26"/>
        </w:rPr>
        <w:t xml:space="preserve"> </w:t>
      </w:r>
      <w:proofErr w:type="gramStart"/>
      <w:r w:rsidRPr="001831B3">
        <w:rPr>
          <w:rFonts w:eastAsia="Nunito" w:cs="Nunito"/>
          <w:szCs w:val="26"/>
        </w:rPr>
        <w:t>qui</w:t>
      </w:r>
      <w:proofErr w:type="gramEnd"/>
      <w:r w:rsidRPr="001831B3">
        <w:rPr>
          <w:rFonts w:eastAsia="Nunito" w:cs="Nunito"/>
          <w:szCs w:val="26"/>
        </w:rPr>
        <w:t xml:space="preserve"> représente la taille du maillage (et implique qu’on a </w:t>
      </w:r>
      <m:oMath>
        <m:r>
          <w:rPr>
            <w:rFonts w:ascii="Cambria Math" w:eastAsia="Nunito" w:hAnsi="Cambria Math" w:cs="Nunito"/>
            <w:szCs w:val="26"/>
          </w:rPr>
          <m:t>(n+1)*(m+1)</m:t>
        </m:r>
      </m:oMath>
      <w:r w:rsidRPr="001831B3">
        <w:rPr>
          <w:rFonts w:eastAsia="Nunito" w:cs="Nunito"/>
          <w:szCs w:val="26"/>
        </w:rPr>
        <w:t>points)</w:t>
      </w:r>
    </w:p>
    <w:p w14:paraId="369A417D" w14:textId="77777777" w:rsidR="001831B3" w:rsidRPr="001831B3" w:rsidRDefault="001831B3" w:rsidP="001831B3">
      <w:pPr>
        <w:numPr>
          <w:ilvl w:val="0"/>
          <w:numId w:val="16"/>
        </w:numPr>
        <w:rPr>
          <w:rFonts w:eastAsia="Nunito" w:cs="Nunito"/>
          <w:szCs w:val="26"/>
        </w:rPr>
      </w:pPr>
      <w:r w:rsidRPr="001831B3">
        <w:rPr>
          <w:rFonts w:eastAsia="Nunito" w:cs="Nunito"/>
          <w:szCs w:val="26"/>
        </w:rPr>
        <w:t>-laplacien de U qui représente la valeur du calcul du laplacien de u</w:t>
      </w:r>
    </w:p>
    <w:p w14:paraId="56CF2DD4" w14:textId="77777777" w:rsidR="001831B3" w:rsidRPr="001831B3" w:rsidRDefault="001831B3" w:rsidP="001831B3">
      <w:pPr>
        <w:numPr>
          <w:ilvl w:val="0"/>
          <w:numId w:val="19"/>
        </w:numPr>
        <w:rPr>
          <w:rFonts w:eastAsia="Nunito" w:cs="Nunito"/>
          <w:szCs w:val="26"/>
        </w:rPr>
      </w:pPr>
      <w:r w:rsidRPr="001831B3">
        <w:rPr>
          <w:rFonts w:eastAsia="Nunito" w:cs="Nunito"/>
          <w:b/>
          <w:szCs w:val="26"/>
        </w:rPr>
        <w:t xml:space="preserve">Nombre de cas testés : </w:t>
      </w:r>
      <w:r w:rsidRPr="001831B3">
        <w:rPr>
          <w:rFonts w:eastAsia="Nunito" w:cs="Nunito"/>
          <w:szCs w:val="26"/>
        </w:rPr>
        <w:t>Dans le cadre de la résolution des équations en volume finie 2D, l’on distingue trois principaux cas de test : les fonctions polynômes et la fonction nul et les fonctions non polynomiale</w:t>
      </w:r>
      <w:del w:id="1" w:author="kouetchou jordan valdez" w:date="2020-07-15T10:35:00Z">
        <w:r w:rsidRPr="001831B3">
          <w:rPr>
            <w:rFonts w:eastAsia="Nunito" w:cs="Nunito"/>
            <w:szCs w:val="26"/>
          </w:rPr>
          <w:delText xml:space="preserve"> </w:delText>
        </w:r>
      </w:del>
      <w:ins w:id="2" w:author="kouetchou jordan valdez" w:date="2020-07-15T10:35:00Z">
        <w:r w:rsidRPr="001831B3">
          <w:rPr>
            <w:rFonts w:eastAsia="Nunito" w:cs="Nunito"/>
            <w:szCs w:val="26"/>
          </w:rPr>
          <w:t xml:space="preserve"> </w:t>
        </w:r>
      </w:ins>
      <w:r w:rsidRPr="001831B3">
        <w:rPr>
          <w:rFonts w:eastAsia="Nunito" w:cs="Nunito"/>
          <w:szCs w:val="26"/>
        </w:rPr>
        <w:t xml:space="preserve">. Afin de s’assurer de l’efficacité de la fonction </w:t>
      </w:r>
      <w:proofErr w:type="spellStart"/>
      <w:r w:rsidRPr="001831B3">
        <w:rPr>
          <w:rFonts w:eastAsia="Nunito" w:cs="Nunito"/>
          <w:szCs w:val="26"/>
        </w:rPr>
        <w:t>draw_courbe</w:t>
      </w:r>
      <w:proofErr w:type="spellEnd"/>
      <w:r w:rsidRPr="001831B3">
        <w:rPr>
          <w:rFonts w:eastAsia="Nunito" w:cs="Nunito"/>
          <w:szCs w:val="26"/>
        </w:rPr>
        <w:t xml:space="preserve">, nous avons testé quelques fonctions dans chacun de ses cas de test pour apprécier les résultats. Pour introduire ces fonctions dans le programme, nous avons utilisé les fonctions lambda en python, fonction qui permettent de créer des fonctions au sens mathématique en spécifiant les variables et l’expression de ladite fonction. </w:t>
      </w:r>
      <w:proofErr w:type="gramStart"/>
      <w:r w:rsidRPr="001831B3">
        <w:rPr>
          <w:rFonts w:eastAsia="Nunito" w:cs="Nunito"/>
          <w:szCs w:val="26"/>
        </w:rPr>
        <w:t>exemple:</w:t>
      </w:r>
      <w:proofErr w:type="gramEnd"/>
      <w:r w:rsidRPr="001831B3">
        <w:rPr>
          <w:rFonts w:eastAsia="Nunito" w:cs="Nunito"/>
          <w:szCs w:val="26"/>
        </w:rPr>
        <w:t xml:space="preserve"> la fonction calculant le carré d’un nombre est: </w:t>
      </w:r>
      <m:oMath>
        <m:r>
          <w:rPr>
            <w:rFonts w:ascii="Cambria Math" w:eastAsia="Nunito" w:hAnsi="Cambria Math" w:cs="Nunito"/>
            <w:szCs w:val="26"/>
          </w:rPr>
          <m:t>lambda x,y:x**2+y**2</m:t>
        </m:r>
      </m:oMath>
      <w:r w:rsidRPr="001831B3">
        <w:rPr>
          <w:rFonts w:eastAsia="Nunito" w:cs="Nunito"/>
          <w:szCs w:val="26"/>
        </w:rPr>
        <w:t xml:space="preserve"> .</w:t>
      </w:r>
    </w:p>
    <w:p w14:paraId="651DFA8D" w14:textId="77777777" w:rsidR="001831B3" w:rsidRPr="001831B3" w:rsidRDefault="001831B3" w:rsidP="001831B3">
      <w:pPr>
        <w:rPr>
          <w:rFonts w:eastAsia="Nunito" w:cs="Nunito"/>
          <w:szCs w:val="26"/>
        </w:rPr>
      </w:pPr>
    </w:p>
    <w:p w14:paraId="4A21D993" w14:textId="77777777" w:rsidR="001831B3" w:rsidRPr="001831B3" w:rsidRDefault="001831B3" w:rsidP="001831B3">
      <w:pPr>
        <w:rPr>
          <w:rFonts w:eastAsia="Nunito" w:cs="Nunito"/>
          <w:szCs w:val="26"/>
        </w:rPr>
      </w:pPr>
    </w:p>
    <w:p w14:paraId="0FA4BAE4" w14:textId="77777777" w:rsidR="001831B3" w:rsidRPr="001831B3" w:rsidRDefault="001831B3" w:rsidP="001831B3">
      <w:pPr>
        <w:rPr>
          <w:rFonts w:eastAsia="Nunito" w:cs="Nunito"/>
          <w:szCs w:val="26"/>
        </w:rPr>
      </w:pPr>
      <w:r w:rsidRPr="001831B3">
        <w:rPr>
          <w:rFonts w:eastAsia="Nunito" w:cs="Nunito"/>
          <w:b/>
          <w:szCs w:val="26"/>
        </w:rPr>
        <w:t xml:space="preserve">Méthode de Résolution : </w:t>
      </w:r>
      <w:r w:rsidRPr="001831B3">
        <w:rPr>
          <w:rFonts w:eastAsia="Nunito" w:cs="Nunito"/>
          <w:szCs w:val="26"/>
        </w:rPr>
        <w:t>la méthode que nous utiliserons pour résoudre le système matriciel ici est la méthode de Gauss-Seidel qui est une méthode itérative.</w:t>
      </w:r>
    </w:p>
    <w:p w14:paraId="3DA2722D" w14:textId="77777777" w:rsidR="001831B3" w:rsidRPr="001831B3" w:rsidRDefault="001831B3" w:rsidP="001831B3">
      <w:pPr>
        <w:rPr>
          <w:rFonts w:eastAsia="Nunito" w:cs="Nunito"/>
          <w:szCs w:val="26"/>
        </w:rPr>
      </w:pPr>
    </w:p>
    <w:p w14:paraId="1C030EC7" w14:textId="77777777" w:rsidR="001831B3" w:rsidRPr="001831B3" w:rsidRDefault="001831B3" w:rsidP="001831B3">
      <w:pPr>
        <w:rPr>
          <w:rFonts w:eastAsia="Nunito" w:cs="Nunito"/>
          <w:szCs w:val="26"/>
        </w:rPr>
      </w:pPr>
      <w:r w:rsidRPr="001831B3">
        <w:rPr>
          <w:rFonts w:eastAsia="Nunito" w:cs="Nunito"/>
          <w:b/>
          <w:szCs w:val="26"/>
        </w:rPr>
        <w:t>Fonction de Tests :</w:t>
      </w:r>
      <w:r w:rsidRPr="001831B3">
        <w:rPr>
          <w:rFonts w:eastAsia="Nunito" w:cs="Nunito"/>
          <w:szCs w:val="26"/>
        </w:rPr>
        <w:t xml:space="preserve"> nous avons utilisé deux fonctions de tests :</w:t>
      </w:r>
    </w:p>
    <w:p w14:paraId="3C5AA762" w14:textId="77777777" w:rsidR="001831B3" w:rsidRPr="001831B3" w:rsidRDefault="001831B3" w:rsidP="001831B3">
      <w:pPr>
        <w:numPr>
          <w:ilvl w:val="0"/>
          <w:numId w:val="18"/>
        </w:numPr>
        <w:rPr>
          <w:rFonts w:eastAsia="Nunito" w:cs="Nunito"/>
          <w:szCs w:val="26"/>
        </w:rPr>
      </w:pPr>
      <w:proofErr w:type="gramStart"/>
      <w:r w:rsidRPr="001831B3">
        <w:rPr>
          <w:rFonts w:eastAsia="Nunito" w:cs="Nunito"/>
          <w:szCs w:val="26"/>
        </w:rPr>
        <w:t>l’erreur</w:t>
      </w:r>
      <w:proofErr w:type="gramEnd"/>
      <w:r w:rsidRPr="001831B3">
        <w:rPr>
          <w:rFonts w:eastAsia="Nunito" w:cs="Nunito"/>
          <w:szCs w:val="26"/>
        </w:rPr>
        <w:t xml:space="preserve"> relative basée sur la norme Infinie: elle est utilisée faisant la différence relative entre la norme infinie de la solution réelle et de la solution. Elle a été utilisée pour tester les cas où f est une fonction polynôme de degré inférieur ou égal à 2. Un cas de test est réussi pour un polynôme de degré inférieur ou égal à 2 lorsque l’erreur relative pour ce cas est inférieure à </w:t>
      </w:r>
      <m:oMath>
        <m:r>
          <w:rPr>
            <w:rFonts w:ascii="Cambria Math" w:eastAsia="Nunito" w:hAnsi="Cambria Math" w:cs="Nunito"/>
            <w:szCs w:val="26"/>
          </w:rPr>
          <m:t>1</m:t>
        </m:r>
        <m:sSup>
          <m:sSupPr>
            <m:ctrlPr>
              <w:rPr>
                <w:rFonts w:ascii="Cambria Math" w:eastAsia="Nunito" w:hAnsi="Cambria Math" w:cs="Nunito"/>
                <w:szCs w:val="26"/>
              </w:rPr>
            </m:ctrlPr>
          </m:sSupPr>
          <m:e>
            <m:r>
              <w:rPr>
                <w:rFonts w:ascii="Cambria Math" w:eastAsia="Nunito" w:hAnsi="Cambria Math" w:cs="Nunito"/>
                <w:szCs w:val="26"/>
              </w:rPr>
              <m:t>0</m:t>
            </m:r>
          </m:e>
          <m:sup>
            <m:r>
              <w:rPr>
                <w:rFonts w:ascii="Cambria Math" w:eastAsia="Nunito" w:hAnsi="Cambria Math" w:cs="Nunito"/>
                <w:szCs w:val="26"/>
              </w:rPr>
              <m:t>-8</m:t>
            </m:r>
          </m:sup>
        </m:sSup>
      </m:oMath>
      <w:r w:rsidRPr="001831B3">
        <w:rPr>
          <w:rFonts w:eastAsia="Nunito" w:cs="Nunito"/>
          <w:szCs w:val="26"/>
        </w:rPr>
        <w:t>.</w:t>
      </w:r>
    </w:p>
    <w:p w14:paraId="7CD43230" w14:textId="77777777" w:rsidR="001831B3" w:rsidRPr="001831B3" w:rsidRDefault="001831B3" w:rsidP="001831B3">
      <w:pPr>
        <w:numPr>
          <w:ilvl w:val="0"/>
          <w:numId w:val="18"/>
        </w:numPr>
        <w:rPr>
          <w:rFonts w:eastAsia="Nunito" w:cs="Nunito"/>
          <w:szCs w:val="26"/>
        </w:rPr>
      </w:pPr>
      <w:proofErr w:type="spellStart"/>
      <w:proofErr w:type="gramStart"/>
      <w:r w:rsidRPr="001831B3">
        <w:rPr>
          <w:rFonts w:eastAsia="Nunito" w:cs="Nunito"/>
          <w:szCs w:val="26"/>
        </w:rPr>
        <w:t>draw</w:t>
      </w:r>
      <w:proofErr w:type="gramEnd"/>
      <w:r w:rsidRPr="001831B3">
        <w:rPr>
          <w:rFonts w:eastAsia="Nunito" w:cs="Nunito"/>
          <w:szCs w:val="26"/>
        </w:rPr>
        <w:t>_error_courbe</w:t>
      </w:r>
      <w:proofErr w:type="spellEnd"/>
      <w:r w:rsidRPr="001831B3">
        <w:rPr>
          <w:rFonts w:eastAsia="Nunito" w:cs="Nunito"/>
          <w:szCs w:val="26"/>
        </w:rPr>
        <w:t xml:space="preserve"> : Cette fonction de test est utilisée pour </w:t>
      </w:r>
      <w:proofErr w:type="spellStart"/>
      <w:r w:rsidRPr="001831B3">
        <w:rPr>
          <w:rFonts w:eastAsia="Nunito" w:cs="Nunito"/>
          <w:szCs w:val="26"/>
        </w:rPr>
        <w:t>pour</w:t>
      </w:r>
      <w:proofErr w:type="spellEnd"/>
      <w:r w:rsidRPr="001831B3">
        <w:rPr>
          <w:rFonts w:eastAsia="Nunito" w:cs="Nunito"/>
          <w:szCs w:val="26"/>
        </w:rPr>
        <w:t xml:space="preserve"> calculer les erreurs et afficher la courbe correspondante en fonction de </w:t>
      </w:r>
      <m:oMath>
        <m:r>
          <w:rPr>
            <w:rFonts w:ascii="Cambria Math" w:eastAsia="Nunito" w:hAnsi="Cambria Math" w:cs="Nunito"/>
            <w:szCs w:val="26"/>
          </w:rPr>
          <m:t>1/n</m:t>
        </m:r>
      </m:oMath>
      <w:r w:rsidRPr="001831B3">
        <w:rPr>
          <w:rFonts w:eastAsia="Nunito" w:cs="Nunito"/>
          <w:szCs w:val="26"/>
        </w:rPr>
        <w:t xml:space="preserve"> </w:t>
      </w:r>
    </w:p>
    <w:p w14:paraId="73966899" w14:textId="77777777" w:rsidR="001831B3" w:rsidRPr="001831B3" w:rsidRDefault="001831B3" w:rsidP="001831B3">
      <w:pPr>
        <w:rPr>
          <w:rFonts w:eastAsia="Nunito" w:cs="Nunito"/>
          <w:szCs w:val="26"/>
        </w:rPr>
      </w:pPr>
    </w:p>
    <w:p w14:paraId="6C37BDE0" w14:textId="77777777" w:rsidR="001831B3" w:rsidRPr="001831B3" w:rsidRDefault="001831B3" w:rsidP="001831B3">
      <w:pPr>
        <w:rPr>
          <w:rFonts w:eastAsia="Nunito" w:cs="Nunito"/>
          <w:szCs w:val="26"/>
        </w:rPr>
      </w:pPr>
      <w:proofErr w:type="gramStart"/>
      <w:r w:rsidRPr="001831B3">
        <w:rPr>
          <w:rFonts w:eastAsia="Nunito" w:cs="Nunito"/>
          <w:b/>
          <w:szCs w:val="26"/>
        </w:rPr>
        <w:lastRenderedPageBreak/>
        <w:t>Tolérance:</w:t>
      </w:r>
      <w:proofErr w:type="gramEnd"/>
      <w:r w:rsidRPr="001831B3">
        <w:rPr>
          <w:rFonts w:eastAsia="Nunito" w:cs="Nunito"/>
          <w:szCs w:val="26"/>
        </w:rPr>
        <w:t xml:space="preserve"> </w:t>
      </w:r>
      <m:oMath>
        <m:r>
          <w:rPr>
            <w:rFonts w:ascii="Cambria Math" w:eastAsia="Nunito" w:hAnsi="Cambria Math" w:cs="Nunito"/>
            <w:szCs w:val="26"/>
          </w:rPr>
          <m:t>1</m:t>
        </m:r>
        <m:sSup>
          <m:sSupPr>
            <m:ctrlPr>
              <w:rPr>
                <w:rFonts w:ascii="Cambria Math" w:eastAsia="Nunito" w:hAnsi="Cambria Math" w:cs="Nunito"/>
                <w:szCs w:val="26"/>
              </w:rPr>
            </m:ctrlPr>
          </m:sSupPr>
          <m:e>
            <m:r>
              <w:rPr>
                <w:rFonts w:ascii="Cambria Math" w:eastAsia="Nunito" w:hAnsi="Cambria Math" w:cs="Nunito"/>
                <w:szCs w:val="26"/>
              </w:rPr>
              <m:t>0</m:t>
            </m:r>
          </m:e>
          <m:sup>
            <m:r>
              <w:rPr>
                <w:rFonts w:ascii="Cambria Math" w:eastAsia="Nunito" w:hAnsi="Cambria Math" w:cs="Nunito"/>
                <w:szCs w:val="26"/>
              </w:rPr>
              <m:t>-8</m:t>
            </m:r>
          </m:sup>
        </m:sSup>
      </m:oMath>
    </w:p>
    <w:p w14:paraId="317C23CD" w14:textId="77777777" w:rsidR="001831B3" w:rsidRPr="001831B3" w:rsidRDefault="001831B3" w:rsidP="001831B3">
      <w:pPr>
        <w:rPr>
          <w:rFonts w:eastAsia="Nunito" w:cs="Nunito"/>
          <w:szCs w:val="26"/>
        </w:rPr>
      </w:pPr>
    </w:p>
    <w:p w14:paraId="027638D5" w14:textId="77777777" w:rsidR="001831B3" w:rsidRPr="001831B3" w:rsidRDefault="001831B3" w:rsidP="001831B3">
      <w:pPr>
        <w:rPr>
          <w:rFonts w:eastAsia="Nunito" w:cs="Nunito"/>
          <w:szCs w:val="26"/>
        </w:rPr>
      </w:pPr>
      <w:r w:rsidRPr="001831B3">
        <w:rPr>
          <w:rFonts w:eastAsia="Nunito" w:cs="Nunito"/>
          <w:b/>
          <w:szCs w:val="26"/>
        </w:rPr>
        <w:t xml:space="preserve">Résultat </w:t>
      </w:r>
      <w:proofErr w:type="gramStart"/>
      <w:r w:rsidRPr="001831B3">
        <w:rPr>
          <w:rFonts w:eastAsia="Nunito" w:cs="Nunito"/>
          <w:b/>
          <w:szCs w:val="26"/>
        </w:rPr>
        <w:t>Attendu:</w:t>
      </w:r>
      <w:proofErr w:type="gramEnd"/>
      <w:r w:rsidRPr="001831B3">
        <w:rPr>
          <w:rFonts w:eastAsia="Nunito" w:cs="Nunito"/>
          <w:szCs w:val="26"/>
        </w:rPr>
        <w:t xml:space="preserve"> Le résultat attendu est une matrice </w:t>
      </w:r>
      <m:oMath>
        <m:r>
          <w:rPr>
            <w:rFonts w:ascii="Cambria Math" w:eastAsia="Nunito" w:hAnsi="Cambria Math" w:cs="Nunito"/>
            <w:szCs w:val="26"/>
          </w:rPr>
          <m:t>U</m:t>
        </m:r>
      </m:oMath>
      <w:r w:rsidRPr="001831B3">
        <w:rPr>
          <w:rFonts w:eastAsia="Nunito" w:cs="Nunito"/>
          <w:szCs w:val="26"/>
        </w:rPr>
        <w:t xml:space="preserve"> de taille </w:t>
      </w:r>
      <m:oMath>
        <m:r>
          <w:rPr>
            <w:rFonts w:ascii="Cambria Math" w:eastAsia="Nunito" w:hAnsi="Cambria Math" w:cs="Nunito"/>
            <w:szCs w:val="26"/>
          </w:rPr>
          <m:t>n-1</m:t>
        </m:r>
      </m:oMath>
      <w:r w:rsidRPr="001831B3">
        <w:rPr>
          <w:rFonts w:eastAsia="Nunito" w:cs="Nunito"/>
          <w:szCs w:val="26"/>
        </w:rPr>
        <w:t xml:space="preserve"> tel que </w:t>
      </w:r>
      <m:oMath>
        <m:r>
          <w:rPr>
            <w:rFonts w:ascii="Cambria Math" w:hAnsi="Cambria Math"/>
            <w:sz w:val="32"/>
            <w:szCs w:val="24"/>
          </w:rPr>
          <m:t>∀</m:t>
        </m:r>
        <m:r>
          <w:rPr>
            <w:rFonts w:ascii="Cambria Math" w:eastAsia="Nunito" w:hAnsi="Cambria Math" w:cs="Nunito"/>
            <w:szCs w:val="26"/>
          </w:rPr>
          <m:t xml:space="preserve"> i ∈0...(n-2), U[i]=u((i+1)/n)</m:t>
        </m:r>
      </m:oMath>
      <w:r w:rsidRPr="001831B3">
        <w:rPr>
          <w:rFonts w:eastAsia="Nunito" w:cs="Nunito"/>
          <w:szCs w:val="26"/>
        </w:rPr>
        <w:t xml:space="preserve">. Mais afin d’automatiser sa construction, nous avons passé dans le fichier Excel, l’expression écrite suivant notre standard de la fonction </w:t>
      </w:r>
      <m:oMath>
        <m:r>
          <w:rPr>
            <w:rFonts w:ascii="Cambria Math" w:eastAsia="Nunito" w:hAnsi="Cambria Math" w:cs="Nunito"/>
            <w:szCs w:val="26"/>
          </w:rPr>
          <m:t>u</m:t>
        </m:r>
      </m:oMath>
      <w:r w:rsidRPr="001831B3">
        <w:rPr>
          <w:rFonts w:eastAsia="Nunito" w:cs="Nunito"/>
          <w:szCs w:val="26"/>
        </w:rPr>
        <w:t xml:space="preserve"> que nous décodons et remplissons ainsi </w:t>
      </w:r>
      <m:oMath>
        <m:r>
          <w:rPr>
            <w:rFonts w:ascii="Cambria Math" w:eastAsia="Nunito" w:hAnsi="Cambria Math" w:cs="Nunito"/>
            <w:szCs w:val="26"/>
          </w:rPr>
          <m:t>U.</m:t>
        </m:r>
      </m:oMath>
      <w:r w:rsidRPr="001831B3">
        <w:rPr>
          <w:rFonts w:eastAsia="Nunito" w:cs="Nunito"/>
          <w:szCs w:val="26"/>
        </w:rPr>
        <w:t xml:space="preserve"> </w:t>
      </w:r>
    </w:p>
    <w:p w14:paraId="0C6EF031" w14:textId="77777777" w:rsidR="001831B3" w:rsidRPr="001831B3" w:rsidRDefault="001831B3" w:rsidP="001831B3">
      <w:pPr>
        <w:rPr>
          <w:rFonts w:eastAsia="Nunito" w:cs="Nunito"/>
          <w:szCs w:val="26"/>
        </w:rPr>
      </w:pPr>
    </w:p>
    <w:p w14:paraId="17012CBF" w14:textId="77777777" w:rsidR="001831B3" w:rsidRPr="001831B3" w:rsidRDefault="001831B3" w:rsidP="001831B3">
      <w:pPr>
        <w:rPr>
          <w:rFonts w:eastAsia="Nunito" w:cs="Nunito"/>
          <w:szCs w:val="26"/>
        </w:rPr>
      </w:pPr>
      <w:r w:rsidRPr="001831B3">
        <w:rPr>
          <w:rFonts w:eastAsia="Nunito" w:cs="Nunito"/>
          <w:szCs w:val="26"/>
          <w:u w:val="single"/>
        </w:rPr>
        <w:t xml:space="preserve">Oracle : </w:t>
      </w:r>
      <w:r w:rsidRPr="001831B3">
        <w:rPr>
          <w:rFonts w:eastAsia="Nunito" w:cs="Nunito"/>
          <w:szCs w:val="26"/>
        </w:rPr>
        <w:t>L’oracle a été donné lors de la présentation des différentes méthodes de test.</w:t>
      </w:r>
    </w:p>
    <w:p w14:paraId="231E548D" w14:textId="77777777" w:rsidR="001831B3" w:rsidRPr="001831B3" w:rsidRDefault="001831B3" w:rsidP="001831B3">
      <w:pPr>
        <w:jc w:val="center"/>
        <w:rPr>
          <w:rFonts w:eastAsia="Nunito" w:cs="Nunito"/>
          <w:szCs w:val="26"/>
        </w:rPr>
      </w:pPr>
      <w:r w:rsidRPr="001831B3">
        <w:rPr>
          <w:rFonts w:eastAsia="Nunito" w:cs="Nunito"/>
          <w:sz w:val="32"/>
          <w:szCs w:val="30"/>
          <w:u w:val="single"/>
        </w:rPr>
        <w:t xml:space="preserve"> </w:t>
      </w:r>
      <w:r w:rsidRPr="001831B3">
        <w:rPr>
          <w:rFonts w:eastAsia="Nunito" w:cs="Nunito"/>
          <w:sz w:val="32"/>
          <w:szCs w:val="30"/>
        </w:rPr>
        <w:br/>
      </w:r>
      <w:r w:rsidRPr="001831B3">
        <w:rPr>
          <w:rFonts w:eastAsia="Nunito" w:cs="Nunito"/>
          <w:szCs w:val="26"/>
        </w:rPr>
        <w:t>RÉSULTATS</w:t>
      </w:r>
    </w:p>
    <w:p w14:paraId="5D9E6027" w14:textId="77777777" w:rsidR="001831B3" w:rsidRPr="001831B3" w:rsidRDefault="001831B3" w:rsidP="001831B3">
      <w:pPr>
        <w:jc w:val="center"/>
        <w:rPr>
          <w:rFonts w:eastAsia="Nunito" w:cs="Nunito"/>
          <w:szCs w:val="26"/>
        </w:rPr>
      </w:pPr>
    </w:p>
    <w:p w14:paraId="1FDB9FD5" w14:textId="77777777" w:rsidR="001831B3" w:rsidRPr="001831B3" w:rsidRDefault="001831B3" w:rsidP="001831B3">
      <w:pPr>
        <w:rPr>
          <w:rFonts w:eastAsia="Nunito" w:cs="Nunito"/>
          <w:b/>
          <w:szCs w:val="26"/>
        </w:rPr>
      </w:pPr>
      <w:r w:rsidRPr="001831B3">
        <w:rPr>
          <w:rFonts w:eastAsia="Nunito" w:cs="Nunito"/>
          <w:b/>
          <w:szCs w:val="26"/>
        </w:rPr>
        <w:t>Donnée de test pour un scénario d'une fonction polynomiale</w:t>
      </w:r>
    </w:p>
    <w:p w14:paraId="478F8080" w14:textId="77777777" w:rsidR="001831B3" w:rsidRPr="001831B3" w:rsidRDefault="001831B3" w:rsidP="001831B3">
      <w:pPr>
        <w:rPr>
          <w:rFonts w:eastAsia="Nunito" w:cs="Nunito"/>
          <w:b/>
          <w:szCs w:val="26"/>
        </w:rPr>
      </w:pPr>
      <w:r w:rsidRPr="001831B3">
        <w:rPr>
          <w:rFonts w:eastAsia="Nunito" w:cs="Nunito"/>
          <w:b/>
          <w:szCs w:val="26"/>
        </w:rPr>
        <w:t>SolveurVF2</w:t>
      </w:r>
      <w:proofErr w:type="gramStart"/>
      <w:r w:rsidRPr="001831B3">
        <w:rPr>
          <w:rFonts w:eastAsia="Nunito" w:cs="Nunito"/>
          <w:b/>
          <w:szCs w:val="26"/>
        </w:rPr>
        <w:t>D(</w:t>
      </w:r>
      <w:proofErr w:type="gramEnd"/>
      <w:r w:rsidRPr="001831B3">
        <w:rPr>
          <w:rFonts w:eastAsia="Nunito" w:cs="Nunito"/>
          <w:b/>
          <w:szCs w:val="26"/>
        </w:rPr>
        <w:t>).</w:t>
      </w:r>
      <w:proofErr w:type="spellStart"/>
      <w:r w:rsidRPr="001831B3">
        <w:rPr>
          <w:rFonts w:eastAsia="Nunito" w:cs="Nunito"/>
          <w:b/>
          <w:szCs w:val="26"/>
        </w:rPr>
        <w:t>draw_courbe</w:t>
      </w:r>
      <w:proofErr w:type="spellEnd"/>
      <w:r w:rsidRPr="001831B3">
        <w:rPr>
          <w:rFonts w:eastAsia="Nunito" w:cs="Nunito"/>
          <w:b/>
          <w:szCs w:val="26"/>
        </w:rPr>
        <w:t xml:space="preserve">(lambda </w:t>
      </w:r>
      <w:proofErr w:type="spellStart"/>
      <w:r w:rsidRPr="001831B3">
        <w:rPr>
          <w:rFonts w:eastAsia="Nunito" w:cs="Nunito"/>
          <w:b/>
          <w:szCs w:val="26"/>
        </w:rPr>
        <w:t>x,y:x</w:t>
      </w:r>
      <w:proofErr w:type="spellEnd"/>
      <w:r w:rsidRPr="001831B3">
        <w:rPr>
          <w:rFonts w:eastAsia="Nunito" w:cs="Nunito"/>
          <w:b/>
          <w:szCs w:val="26"/>
        </w:rPr>
        <w:t xml:space="preserve">**2+y**2 , lambda </w:t>
      </w:r>
      <w:proofErr w:type="spellStart"/>
      <w:r w:rsidRPr="001831B3">
        <w:rPr>
          <w:rFonts w:eastAsia="Nunito" w:cs="Nunito"/>
          <w:b/>
          <w:szCs w:val="26"/>
        </w:rPr>
        <w:t>x,y</w:t>
      </w:r>
      <w:proofErr w:type="spellEnd"/>
      <w:r w:rsidRPr="001831B3">
        <w:rPr>
          <w:rFonts w:eastAsia="Nunito" w:cs="Nunito"/>
          <w:b/>
          <w:szCs w:val="26"/>
        </w:rPr>
        <w:t xml:space="preserve">:-6*x-6*y, </w:t>
      </w:r>
      <w:proofErr w:type="spellStart"/>
      <w:r w:rsidRPr="001831B3">
        <w:rPr>
          <w:rFonts w:eastAsia="Nunito" w:cs="Nunito"/>
          <w:b/>
          <w:szCs w:val="26"/>
        </w:rPr>
        <w:t>n,m</w:t>
      </w:r>
      <w:proofErr w:type="spellEnd"/>
      <w:r w:rsidRPr="001831B3">
        <w:rPr>
          <w:rFonts w:eastAsia="Nunito" w:cs="Nunito"/>
          <w:b/>
          <w:szCs w:val="26"/>
        </w:rPr>
        <w:t>)</w:t>
      </w:r>
    </w:p>
    <w:p w14:paraId="67418B56" w14:textId="77777777" w:rsidR="001831B3" w:rsidRPr="001831B3" w:rsidRDefault="001831B3" w:rsidP="001831B3">
      <w:pPr>
        <w:rPr>
          <w:rFonts w:eastAsia="Nunito" w:cs="Nunito"/>
          <w:szCs w:val="26"/>
        </w:rPr>
      </w:pPr>
      <w:r w:rsidRPr="001831B3">
        <w:rPr>
          <w:rFonts w:eastAsia="Nunito" w:cs="Nunito"/>
          <w:noProof/>
          <w:szCs w:val="26"/>
        </w:rPr>
        <w:drawing>
          <wp:inline distT="114300" distB="114300" distL="114300" distR="114300" wp14:anchorId="3BE06707" wp14:editId="2ADD4EFC">
            <wp:extent cx="5731200" cy="2476500"/>
            <wp:effectExtent l="0" t="0" r="0" b="0"/>
            <wp:docPr id="5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731200" cy="2476500"/>
                    </a:xfrm>
                    <a:prstGeom prst="rect">
                      <a:avLst/>
                    </a:prstGeom>
                    <a:ln/>
                  </pic:spPr>
                </pic:pic>
              </a:graphicData>
            </a:graphic>
          </wp:inline>
        </w:drawing>
      </w:r>
    </w:p>
    <w:p w14:paraId="588B3E1A" w14:textId="77777777" w:rsidR="001831B3" w:rsidRPr="001831B3" w:rsidRDefault="001831B3" w:rsidP="001831B3">
      <w:pPr>
        <w:rPr>
          <w:rFonts w:eastAsia="Nunito" w:cs="Nunito"/>
          <w:szCs w:val="26"/>
        </w:rPr>
      </w:pPr>
      <w:r w:rsidRPr="001831B3">
        <w:rPr>
          <w:rFonts w:eastAsia="Nunito" w:cs="Nunito"/>
          <w:noProof/>
          <w:szCs w:val="26"/>
        </w:rPr>
        <w:lastRenderedPageBreak/>
        <w:drawing>
          <wp:inline distT="114300" distB="114300" distL="114300" distR="114300" wp14:anchorId="072BF26A" wp14:editId="3BFF9052">
            <wp:extent cx="3695700" cy="5938838"/>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3695700" cy="5938838"/>
                    </a:xfrm>
                    <a:prstGeom prst="rect">
                      <a:avLst/>
                    </a:prstGeom>
                    <a:ln/>
                  </pic:spPr>
                </pic:pic>
              </a:graphicData>
            </a:graphic>
          </wp:inline>
        </w:drawing>
      </w:r>
    </w:p>
    <w:p w14:paraId="70DA5FCE" w14:textId="77777777" w:rsidR="001831B3" w:rsidRPr="001831B3" w:rsidRDefault="001831B3" w:rsidP="001831B3">
      <w:pPr>
        <w:rPr>
          <w:rFonts w:eastAsia="Nunito" w:cs="Nunito"/>
          <w:szCs w:val="26"/>
        </w:rPr>
      </w:pPr>
    </w:p>
    <w:p w14:paraId="049A656A" w14:textId="77777777" w:rsidR="001831B3" w:rsidRPr="001831B3" w:rsidRDefault="001831B3" w:rsidP="001831B3">
      <w:pPr>
        <w:rPr>
          <w:rFonts w:eastAsia="Nunito" w:cs="Nunito"/>
          <w:b/>
          <w:szCs w:val="26"/>
        </w:rPr>
      </w:pPr>
      <w:proofErr w:type="gramStart"/>
      <w:r w:rsidRPr="001831B3">
        <w:rPr>
          <w:rFonts w:eastAsia="Nunito" w:cs="Nunito"/>
          <w:b/>
          <w:szCs w:val="26"/>
        </w:rPr>
        <w:t>données</w:t>
      </w:r>
      <w:proofErr w:type="gramEnd"/>
      <w:r w:rsidRPr="001831B3">
        <w:rPr>
          <w:rFonts w:eastAsia="Nunito" w:cs="Nunito"/>
          <w:b/>
          <w:szCs w:val="26"/>
        </w:rPr>
        <w:t xml:space="preserve"> pour le scénario d'une fonction polynômiale</w:t>
      </w:r>
    </w:p>
    <w:p w14:paraId="3231457C" w14:textId="77777777" w:rsidR="001831B3" w:rsidRPr="001831B3" w:rsidRDefault="001831B3" w:rsidP="001831B3">
      <w:pPr>
        <w:rPr>
          <w:rFonts w:eastAsia="Nunito" w:cs="Nunito"/>
          <w:b/>
          <w:szCs w:val="26"/>
        </w:rPr>
      </w:pPr>
      <w:r w:rsidRPr="001831B3">
        <w:rPr>
          <w:rFonts w:eastAsia="Nunito" w:cs="Nunito"/>
          <w:b/>
          <w:szCs w:val="26"/>
        </w:rPr>
        <w:t>SolveurVF2</w:t>
      </w:r>
      <w:proofErr w:type="gramStart"/>
      <w:r w:rsidRPr="001831B3">
        <w:rPr>
          <w:rFonts w:eastAsia="Nunito" w:cs="Nunito"/>
          <w:b/>
          <w:szCs w:val="26"/>
        </w:rPr>
        <w:t>D(</w:t>
      </w:r>
      <w:proofErr w:type="gramEnd"/>
      <w:r w:rsidRPr="001831B3">
        <w:rPr>
          <w:rFonts w:eastAsia="Nunito" w:cs="Nunito"/>
          <w:b/>
          <w:szCs w:val="26"/>
        </w:rPr>
        <w:t>).</w:t>
      </w:r>
      <w:proofErr w:type="spellStart"/>
      <w:r w:rsidRPr="001831B3">
        <w:rPr>
          <w:rFonts w:eastAsia="Nunito" w:cs="Nunito"/>
          <w:b/>
          <w:szCs w:val="26"/>
        </w:rPr>
        <w:t>draw_courbe</w:t>
      </w:r>
      <w:proofErr w:type="spellEnd"/>
      <w:r w:rsidRPr="001831B3">
        <w:rPr>
          <w:rFonts w:eastAsia="Nunito" w:cs="Nunito"/>
          <w:b/>
          <w:szCs w:val="26"/>
        </w:rPr>
        <w:t xml:space="preserve">(lambda </w:t>
      </w:r>
      <w:proofErr w:type="spellStart"/>
      <w:r w:rsidRPr="001831B3">
        <w:rPr>
          <w:rFonts w:eastAsia="Nunito" w:cs="Nunito"/>
          <w:b/>
          <w:szCs w:val="26"/>
        </w:rPr>
        <w:t>x,y:x</w:t>
      </w:r>
      <w:proofErr w:type="spellEnd"/>
      <w:r w:rsidRPr="001831B3">
        <w:rPr>
          <w:rFonts w:eastAsia="Nunito" w:cs="Nunito"/>
          <w:b/>
          <w:szCs w:val="26"/>
        </w:rPr>
        <w:t xml:space="preserve">**3+y**3 , lambda </w:t>
      </w:r>
      <w:proofErr w:type="spellStart"/>
      <w:r w:rsidRPr="001831B3">
        <w:rPr>
          <w:rFonts w:eastAsia="Nunito" w:cs="Nunito"/>
          <w:b/>
          <w:szCs w:val="26"/>
        </w:rPr>
        <w:t>x,y</w:t>
      </w:r>
      <w:proofErr w:type="spellEnd"/>
      <w:r w:rsidRPr="001831B3">
        <w:rPr>
          <w:rFonts w:eastAsia="Nunito" w:cs="Nunito"/>
          <w:b/>
          <w:szCs w:val="26"/>
        </w:rPr>
        <w:t xml:space="preserve">:-6*x-6*y, </w:t>
      </w:r>
      <w:proofErr w:type="spellStart"/>
      <w:r w:rsidRPr="001831B3">
        <w:rPr>
          <w:rFonts w:eastAsia="Nunito" w:cs="Nunito"/>
          <w:b/>
          <w:szCs w:val="26"/>
        </w:rPr>
        <w:t>n,m</w:t>
      </w:r>
      <w:proofErr w:type="spellEnd"/>
      <w:r w:rsidRPr="001831B3">
        <w:rPr>
          <w:rFonts w:eastAsia="Nunito" w:cs="Nunito"/>
          <w:b/>
          <w:szCs w:val="26"/>
        </w:rPr>
        <w:t>)</w:t>
      </w:r>
    </w:p>
    <w:p w14:paraId="274385CF" w14:textId="77777777" w:rsidR="001831B3" w:rsidRPr="001831B3" w:rsidRDefault="001831B3" w:rsidP="001831B3">
      <w:pPr>
        <w:rPr>
          <w:rFonts w:eastAsia="Nunito" w:cs="Nunito"/>
          <w:szCs w:val="26"/>
        </w:rPr>
      </w:pPr>
    </w:p>
    <w:p w14:paraId="64710EEB" w14:textId="77777777" w:rsidR="001831B3" w:rsidRPr="001831B3" w:rsidRDefault="001831B3" w:rsidP="001831B3">
      <w:pPr>
        <w:rPr>
          <w:rFonts w:eastAsia="Nunito" w:cs="Nunito"/>
          <w:szCs w:val="26"/>
        </w:rPr>
      </w:pPr>
      <w:r w:rsidRPr="001831B3">
        <w:rPr>
          <w:rFonts w:eastAsia="Nunito" w:cs="Nunito"/>
          <w:noProof/>
          <w:szCs w:val="26"/>
        </w:rPr>
        <w:lastRenderedPageBreak/>
        <w:drawing>
          <wp:inline distT="114300" distB="114300" distL="114300" distR="114300" wp14:anchorId="56505C06" wp14:editId="63E741E5">
            <wp:extent cx="5731200" cy="243840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731200" cy="2438400"/>
                    </a:xfrm>
                    <a:prstGeom prst="rect">
                      <a:avLst/>
                    </a:prstGeom>
                    <a:ln/>
                  </pic:spPr>
                </pic:pic>
              </a:graphicData>
            </a:graphic>
          </wp:inline>
        </w:drawing>
      </w:r>
    </w:p>
    <w:p w14:paraId="60563A77" w14:textId="77777777" w:rsidR="001831B3" w:rsidRPr="001831B3" w:rsidRDefault="001831B3" w:rsidP="001831B3">
      <w:pPr>
        <w:rPr>
          <w:rFonts w:eastAsia="Nunito" w:cs="Nunito"/>
          <w:szCs w:val="26"/>
        </w:rPr>
      </w:pPr>
    </w:p>
    <w:p w14:paraId="670DD30D" w14:textId="77777777" w:rsidR="001831B3" w:rsidRPr="001831B3" w:rsidRDefault="001831B3" w:rsidP="001831B3">
      <w:pPr>
        <w:rPr>
          <w:rFonts w:eastAsia="Nunito" w:cs="Nunito"/>
          <w:szCs w:val="26"/>
        </w:rPr>
      </w:pPr>
    </w:p>
    <w:p w14:paraId="1866822D" w14:textId="77777777" w:rsidR="001831B3" w:rsidRPr="001831B3" w:rsidRDefault="001831B3" w:rsidP="001831B3">
      <w:pPr>
        <w:rPr>
          <w:rFonts w:eastAsia="Nunito" w:cs="Nunito"/>
          <w:szCs w:val="26"/>
        </w:rPr>
      </w:pPr>
      <w:r w:rsidRPr="001831B3">
        <w:rPr>
          <w:rFonts w:eastAsia="Nunito" w:cs="Nunito"/>
          <w:noProof/>
          <w:szCs w:val="26"/>
        </w:rPr>
        <w:lastRenderedPageBreak/>
        <w:drawing>
          <wp:inline distT="114300" distB="114300" distL="114300" distR="114300" wp14:anchorId="39D7E7BA" wp14:editId="2AE195E0">
            <wp:extent cx="3609975" cy="767715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a:stretch>
                      <a:fillRect/>
                    </a:stretch>
                  </pic:blipFill>
                  <pic:spPr>
                    <a:xfrm>
                      <a:off x="0" y="0"/>
                      <a:ext cx="3609975" cy="7677150"/>
                    </a:xfrm>
                    <a:prstGeom prst="rect">
                      <a:avLst/>
                    </a:prstGeom>
                    <a:ln/>
                  </pic:spPr>
                </pic:pic>
              </a:graphicData>
            </a:graphic>
          </wp:inline>
        </w:drawing>
      </w:r>
    </w:p>
    <w:p w14:paraId="2F9CB3C4" w14:textId="77777777" w:rsidR="001831B3" w:rsidRPr="001831B3" w:rsidRDefault="001831B3" w:rsidP="001831B3">
      <w:pPr>
        <w:rPr>
          <w:rFonts w:eastAsia="Nunito" w:cs="Nunito"/>
          <w:szCs w:val="26"/>
        </w:rPr>
      </w:pPr>
    </w:p>
    <w:p w14:paraId="29A9419E" w14:textId="77777777" w:rsidR="001831B3" w:rsidRPr="001831B3" w:rsidRDefault="001831B3" w:rsidP="001831B3">
      <w:pPr>
        <w:rPr>
          <w:rFonts w:eastAsia="Nunito" w:cs="Nunito"/>
          <w:szCs w:val="26"/>
        </w:rPr>
      </w:pPr>
    </w:p>
    <w:p w14:paraId="5D4714F3" w14:textId="77777777" w:rsidR="001831B3" w:rsidRPr="001831B3" w:rsidRDefault="001831B3" w:rsidP="001831B3">
      <w:pPr>
        <w:rPr>
          <w:rFonts w:eastAsia="Nunito" w:cs="Nunito"/>
          <w:szCs w:val="26"/>
        </w:rPr>
      </w:pPr>
    </w:p>
    <w:p w14:paraId="0AFBA438" w14:textId="77777777" w:rsidR="001831B3" w:rsidRPr="001831B3" w:rsidRDefault="001831B3" w:rsidP="001831B3">
      <w:pPr>
        <w:rPr>
          <w:rFonts w:eastAsia="Nunito" w:cs="Nunito"/>
          <w:b/>
          <w:szCs w:val="26"/>
        </w:rPr>
      </w:pPr>
      <w:proofErr w:type="gramStart"/>
      <w:r w:rsidRPr="001831B3">
        <w:rPr>
          <w:rFonts w:eastAsia="Nunito" w:cs="Nunito"/>
          <w:b/>
          <w:szCs w:val="26"/>
        </w:rPr>
        <w:t>données</w:t>
      </w:r>
      <w:proofErr w:type="gramEnd"/>
      <w:r w:rsidRPr="001831B3">
        <w:rPr>
          <w:rFonts w:eastAsia="Nunito" w:cs="Nunito"/>
          <w:b/>
          <w:szCs w:val="26"/>
        </w:rPr>
        <w:t xml:space="preserve"> pour le scénario d'une fonction nul</w:t>
      </w:r>
    </w:p>
    <w:p w14:paraId="72D7A812" w14:textId="77777777" w:rsidR="001831B3" w:rsidRPr="001831B3" w:rsidRDefault="001831B3" w:rsidP="001831B3">
      <w:pPr>
        <w:rPr>
          <w:rFonts w:eastAsia="Nunito" w:cs="Nunito"/>
          <w:b/>
          <w:szCs w:val="26"/>
        </w:rPr>
      </w:pPr>
      <w:r w:rsidRPr="001831B3">
        <w:rPr>
          <w:rFonts w:eastAsia="Nunito" w:cs="Nunito"/>
          <w:b/>
          <w:szCs w:val="26"/>
        </w:rPr>
        <w:lastRenderedPageBreak/>
        <w:t>SolveurVF2</w:t>
      </w:r>
      <w:proofErr w:type="gramStart"/>
      <w:r w:rsidRPr="001831B3">
        <w:rPr>
          <w:rFonts w:eastAsia="Nunito" w:cs="Nunito"/>
          <w:b/>
          <w:szCs w:val="26"/>
        </w:rPr>
        <w:t>D(</w:t>
      </w:r>
      <w:proofErr w:type="gramEnd"/>
      <w:r w:rsidRPr="001831B3">
        <w:rPr>
          <w:rFonts w:eastAsia="Nunito" w:cs="Nunito"/>
          <w:b/>
          <w:szCs w:val="26"/>
        </w:rPr>
        <w:t>).</w:t>
      </w:r>
      <w:proofErr w:type="spellStart"/>
      <w:r w:rsidRPr="001831B3">
        <w:rPr>
          <w:rFonts w:eastAsia="Nunito" w:cs="Nunito"/>
          <w:b/>
          <w:szCs w:val="26"/>
        </w:rPr>
        <w:t>draw_courbe</w:t>
      </w:r>
      <w:proofErr w:type="spellEnd"/>
      <w:r w:rsidRPr="001831B3">
        <w:rPr>
          <w:rFonts w:eastAsia="Nunito" w:cs="Nunito"/>
          <w:b/>
          <w:szCs w:val="26"/>
        </w:rPr>
        <w:t xml:space="preserve">(lambda x,y:0, lambda x,y:0, </w:t>
      </w:r>
      <w:proofErr w:type="spellStart"/>
      <w:r w:rsidRPr="001831B3">
        <w:rPr>
          <w:rFonts w:eastAsia="Nunito" w:cs="Nunito"/>
          <w:b/>
          <w:szCs w:val="26"/>
        </w:rPr>
        <w:t>n,m</w:t>
      </w:r>
      <w:proofErr w:type="spellEnd"/>
      <w:r w:rsidRPr="001831B3">
        <w:rPr>
          <w:rFonts w:eastAsia="Nunito" w:cs="Nunito"/>
          <w:b/>
          <w:szCs w:val="26"/>
        </w:rPr>
        <w:t>)</w:t>
      </w:r>
    </w:p>
    <w:p w14:paraId="5657AF6D" w14:textId="77777777" w:rsidR="001831B3" w:rsidRPr="001831B3" w:rsidRDefault="001831B3" w:rsidP="001831B3">
      <w:pPr>
        <w:rPr>
          <w:rFonts w:eastAsia="Nunito" w:cs="Nunito"/>
          <w:b/>
          <w:szCs w:val="26"/>
        </w:rPr>
      </w:pPr>
      <w:r w:rsidRPr="001831B3">
        <w:rPr>
          <w:rFonts w:eastAsia="Nunito" w:cs="Nunito"/>
          <w:b/>
          <w:noProof/>
          <w:szCs w:val="26"/>
        </w:rPr>
        <w:drawing>
          <wp:inline distT="114300" distB="114300" distL="114300" distR="114300" wp14:anchorId="2B3F7AE8" wp14:editId="3D5AE987">
            <wp:extent cx="5731200" cy="2451100"/>
            <wp:effectExtent l="0" t="0" r="0" b="0"/>
            <wp:docPr id="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731200" cy="2451100"/>
                    </a:xfrm>
                    <a:prstGeom prst="rect">
                      <a:avLst/>
                    </a:prstGeom>
                    <a:ln/>
                  </pic:spPr>
                </pic:pic>
              </a:graphicData>
            </a:graphic>
          </wp:inline>
        </w:drawing>
      </w:r>
    </w:p>
    <w:p w14:paraId="7CF1D038" w14:textId="77777777" w:rsidR="001831B3" w:rsidRPr="001831B3" w:rsidRDefault="001831B3" w:rsidP="001831B3">
      <w:pPr>
        <w:rPr>
          <w:rFonts w:eastAsia="Nunito" w:cs="Nunito"/>
          <w:b/>
          <w:szCs w:val="26"/>
        </w:rPr>
      </w:pPr>
    </w:p>
    <w:p w14:paraId="63CDFC90" w14:textId="77777777" w:rsidR="001831B3" w:rsidRPr="001831B3" w:rsidRDefault="001831B3" w:rsidP="001831B3">
      <w:pPr>
        <w:rPr>
          <w:rFonts w:eastAsia="Nunito" w:cs="Nunito"/>
          <w:b/>
          <w:szCs w:val="26"/>
        </w:rPr>
      </w:pPr>
      <w:r w:rsidRPr="001831B3">
        <w:rPr>
          <w:rFonts w:eastAsia="Nunito" w:cs="Nunito"/>
          <w:b/>
          <w:noProof/>
          <w:szCs w:val="26"/>
        </w:rPr>
        <w:lastRenderedPageBreak/>
        <w:drawing>
          <wp:inline distT="114300" distB="114300" distL="114300" distR="114300" wp14:anchorId="63BDB250" wp14:editId="7F6E91D5">
            <wp:extent cx="3562350" cy="7686675"/>
            <wp:effectExtent l="0" t="0" r="0" b="0"/>
            <wp:docPr id="5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3562350" cy="7686675"/>
                    </a:xfrm>
                    <a:prstGeom prst="rect">
                      <a:avLst/>
                    </a:prstGeom>
                    <a:ln/>
                  </pic:spPr>
                </pic:pic>
              </a:graphicData>
            </a:graphic>
          </wp:inline>
        </w:drawing>
      </w:r>
    </w:p>
    <w:p w14:paraId="705F02D7" w14:textId="77777777" w:rsidR="001831B3" w:rsidRPr="001831B3" w:rsidRDefault="001831B3" w:rsidP="001831B3">
      <w:pPr>
        <w:rPr>
          <w:rFonts w:eastAsia="Nunito" w:cs="Nunito"/>
          <w:b/>
          <w:szCs w:val="26"/>
        </w:rPr>
      </w:pPr>
    </w:p>
    <w:p w14:paraId="07FCECD7" w14:textId="77777777" w:rsidR="001831B3" w:rsidRPr="001831B3" w:rsidRDefault="001831B3" w:rsidP="001831B3">
      <w:pPr>
        <w:rPr>
          <w:rFonts w:eastAsia="Nunito" w:cs="Nunito"/>
          <w:szCs w:val="26"/>
        </w:rPr>
      </w:pPr>
    </w:p>
    <w:p w14:paraId="0D16BBF7" w14:textId="77777777" w:rsidR="001831B3" w:rsidRPr="001831B3" w:rsidRDefault="001831B3" w:rsidP="001831B3">
      <w:pPr>
        <w:rPr>
          <w:rFonts w:eastAsia="Nunito" w:cs="Nunito"/>
          <w:b/>
          <w:szCs w:val="26"/>
        </w:rPr>
      </w:pPr>
      <w:proofErr w:type="gramStart"/>
      <w:r w:rsidRPr="001831B3">
        <w:rPr>
          <w:rFonts w:eastAsia="Nunito" w:cs="Nunito"/>
          <w:b/>
          <w:szCs w:val="26"/>
        </w:rPr>
        <w:t>données</w:t>
      </w:r>
      <w:proofErr w:type="gramEnd"/>
      <w:r w:rsidRPr="001831B3">
        <w:rPr>
          <w:rFonts w:eastAsia="Nunito" w:cs="Nunito"/>
          <w:b/>
          <w:szCs w:val="26"/>
        </w:rPr>
        <w:t xml:space="preserve"> pour le scénario d'une fonction non polynômiale</w:t>
      </w:r>
    </w:p>
    <w:p w14:paraId="3C35ADA0" w14:textId="77777777" w:rsidR="001831B3" w:rsidRPr="001831B3" w:rsidRDefault="001831B3" w:rsidP="001831B3">
      <w:pPr>
        <w:rPr>
          <w:rFonts w:eastAsia="Nunito" w:cs="Nunito"/>
          <w:b/>
          <w:szCs w:val="26"/>
        </w:rPr>
      </w:pPr>
      <w:r w:rsidRPr="001831B3">
        <w:rPr>
          <w:rFonts w:eastAsia="Nunito" w:cs="Nunito"/>
          <w:b/>
          <w:szCs w:val="26"/>
        </w:rPr>
        <w:lastRenderedPageBreak/>
        <w:t>SolveurVF2</w:t>
      </w:r>
      <w:proofErr w:type="gramStart"/>
      <w:r w:rsidRPr="001831B3">
        <w:rPr>
          <w:rFonts w:eastAsia="Nunito" w:cs="Nunito"/>
          <w:b/>
          <w:szCs w:val="26"/>
        </w:rPr>
        <w:t>D(</w:t>
      </w:r>
      <w:proofErr w:type="gramEnd"/>
      <w:r w:rsidRPr="001831B3">
        <w:rPr>
          <w:rFonts w:eastAsia="Nunito" w:cs="Nunito"/>
          <w:b/>
          <w:szCs w:val="26"/>
        </w:rPr>
        <w:t>).</w:t>
      </w:r>
      <w:proofErr w:type="spellStart"/>
      <w:r w:rsidRPr="001831B3">
        <w:rPr>
          <w:rFonts w:eastAsia="Nunito" w:cs="Nunito"/>
          <w:b/>
          <w:szCs w:val="26"/>
        </w:rPr>
        <w:t>draw_courbe</w:t>
      </w:r>
      <w:proofErr w:type="spellEnd"/>
      <w:r w:rsidRPr="001831B3">
        <w:rPr>
          <w:rFonts w:eastAsia="Nunito" w:cs="Nunito"/>
          <w:b/>
          <w:szCs w:val="26"/>
        </w:rPr>
        <w:t xml:space="preserve">(lambda </w:t>
      </w:r>
      <w:proofErr w:type="spellStart"/>
      <w:r w:rsidRPr="001831B3">
        <w:rPr>
          <w:rFonts w:eastAsia="Nunito" w:cs="Nunito"/>
          <w:b/>
          <w:szCs w:val="26"/>
        </w:rPr>
        <w:t>x,y:np.cos</w:t>
      </w:r>
      <w:proofErr w:type="spellEnd"/>
      <w:r w:rsidRPr="001831B3">
        <w:rPr>
          <w:rFonts w:eastAsia="Nunito" w:cs="Nunito"/>
          <w:b/>
          <w:szCs w:val="26"/>
        </w:rPr>
        <w:t>(x)+</w:t>
      </w:r>
      <w:proofErr w:type="spellStart"/>
      <w:r w:rsidRPr="001831B3">
        <w:rPr>
          <w:rFonts w:eastAsia="Nunito" w:cs="Nunito"/>
          <w:b/>
          <w:szCs w:val="26"/>
        </w:rPr>
        <w:t>np.sin</w:t>
      </w:r>
      <w:proofErr w:type="spellEnd"/>
      <w:r w:rsidRPr="001831B3">
        <w:rPr>
          <w:rFonts w:eastAsia="Nunito" w:cs="Nunito"/>
          <w:b/>
          <w:szCs w:val="26"/>
        </w:rPr>
        <w:t xml:space="preserve">(y), lambda </w:t>
      </w:r>
      <w:proofErr w:type="spellStart"/>
      <w:r w:rsidRPr="001831B3">
        <w:rPr>
          <w:rFonts w:eastAsia="Nunito" w:cs="Nunito"/>
          <w:b/>
          <w:szCs w:val="26"/>
        </w:rPr>
        <w:t>x,y:np.cos</w:t>
      </w:r>
      <w:proofErr w:type="spellEnd"/>
      <w:r w:rsidRPr="001831B3">
        <w:rPr>
          <w:rFonts w:eastAsia="Nunito" w:cs="Nunito"/>
          <w:b/>
          <w:szCs w:val="26"/>
        </w:rPr>
        <w:t>(x)+</w:t>
      </w:r>
      <w:proofErr w:type="spellStart"/>
      <w:r w:rsidRPr="001831B3">
        <w:rPr>
          <w:rFonts w:eastAsia="Nunito" w:cs="Nunito"/>
          <w:b/>
          <w:szCs w:val="26"/>
        </w:rPr>
        <w:t>np.sin</w:t>
      </w:r>
      <w:proofErr w:type="spellEnd"/>
      <w:r w:rsidRPr="001831B3">
        <w:rPr>
          <w:rFonts w:eastAsia="Nunito" w:cs="Nunito"/>
          <w:b/>
          <w:szCs w:val="26"/>
        </w:rPr>
        <w:t xml:space="preserve">(y), </w:t>
      </w:r>
      <w:proofErr w:type="spellStart"/>
      <w:r w:rsidRPr="001831B3">
        <w:rPr>
          <w:rFonts w:eastAsia="Nunito" w:cs="Nunito"/>
          <w:b/>
          <w:szCs w:val="26"/>
        </w:rPr>
        <w:t>n,m</w:t>
      </w:r>
      <w:proofErr w:type="spellEnd"/>
      <w:r w:rsidRPr="001831B3">
        <w:rPr>
          <w:rFonts w:eastAsia="Nunito" w:cs="Nunito"/>
          <w:b/>
          <w:szCs w:val="26"/>
        </w:rPr>
        <w:t>)</w:t>
      </w:r>
    </w:p>
    <w:p w14:paraId="7252A41F" w14:textId="77777777" w:rsidR="001831B3" w:rsidRPr="001831B3" w:rsidRDefault="001831B3" w:rsidP="001831B3">
      <w:pPr>
        <w:rPr>
          <w:rFonts w:eastAsia="Nunito" w:cs="Nunito"/>
          <w:b/>
          <w:szCs w:val="26"/>
        </w:rPr>
      </w:pPr>
      <w:r w:rsidRPr="001831B3">
        <w:rPr>
          <w:rFonts w:eastAsia="Nunito" w:cs="Nunito"/>
          <w:b/>
          <w:noProof/>
          <w:szCs w:val="26"/>
        </w:rPr>
        <w:drawing>
          <wp:inline distT="114300" distB="114300" distL="114300" distR="114300" wp14:anchorId="4FDD925D" wp14:editId="0244C88A">
            <wp:extent cx="5731200" cy="26035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7"/>
                    <a:srcRect/>
                    <a:stretch>
                      <a:fillRect/>
                    </a:stretch>
                  </pic:blipFill>
                  <pic:spPr>
                    <a:xfrm>
                      <a:off x="0" y="0"/>
                      <a:ext cx="5731200" cy="2603500"/>
                    </a:xfrm>
                    <a:prstGeom prst="rect">
                      <a:avLst/>
                    </a:prstGeom>
                    <a:ln/>
                  </pic:spPr>
                </pic:pic>
              </a:graphicData>
            </a:graphic>
          </wp:inline>
        </w:drawing>
      </w:r>
    </w:p>
    <w:p w14:paraId="676F20A9" w14:textId="77777777" w:rsidR="001831B3" w:rsidRPr="001831B3" w:rsidRDefault="001831B3" w:rsidP="001831B3">
      <w:pPr>
        <w:rPr>
          <w:rFonts w:eastAsia="Nunito" w:cs="Nunito"/>
          <w:b/>
          <w:szCs w:val="26"/>
        </w:rPr>
      </w:pPr>
    </w:p>
    <w:p w14:paraId="2D44E6B6" w14:textId="77777777" w:rsidR="001831B3" w:rsidRPr="001831B3" w:rsidRDefault="001831B3" w:rsidP="001831B3">
      <w:pPr>
        <w:rPr>
          <w:rFonts w:eastAsia="Nunito" w:cs="Nunito"/>
          <w:b/>
          <w:szCs w:val="26"/>
        </w:rPr>
      </w:pPr>
    </w:p>
    <w:p w14:paraId="47539C7F" w14:textId="77777777" w:rsidR="001831B3" w:rsidRPr="001831B3" w:rsidRDefault="001831B3" w:rsidP="001831B3">
      <w:pPr>
        <w:rPr>
          <w:rFonts w:eastAsia="Nunito" w:cs="Nunito"/>
          <w:b/>
          <w:szCs w:val="26"/>
        </w:rPr>
      </w:pPr>
      <w:r w:rsidRPr="001831B3">
        <w:rPr>
          <w:rFonts w:eastAsia="Nunito" w:cs="Nunito"/>
          <w:b/>
          <w:noProof/>
          <w:szCs w:val="26"/>
        </w:rPr>
        <w:lastRenderedPageBreak/>
        <w:drawing>
          <wp:inline distT="0" distB="0" distL="0" distR="0" wp14:anchorId="23CE05F0" wp14:editId="0945DD5F">
            <wp:extent cx="3581400" cy="7686675"/>
            <wp:effectExtent l="0" t="0" r="0" b="9525"/>
            <wp:docPr id="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3581400" cy="7686675"/>
                    </a:xfrm>
                    <a:prstGeom prst="rect">
                      <a:avLst/>
                    </a:prstGeom>
                    <a:ln/>
                  </pic:spPr>
                </pic:pic>
              </a:graphicData>
            </a:graphic>
          </wp:inline>
        </w:drawing>
      </w:r>
    </w:p>
    <w:p w14:paraId="6DA79FCE" w14:textId="77777777" w:rsidR="001831B3" w:rsidRPr="001831B3" w:rsidRDefault="001831B3" w:rsidP="001831B3">
      <w:pPr>
        <w:rPr>
          <w:rFonts w:eastAsia="Nunito" w:cs="Nunito"/>
          <w:b/>
          <w:szCs w:val="26"/>
        </w:rPr>
      </w:pPr>
    </w:p>
    <w:p w14:paraId="52AAA2B6" w14:textId="77777777" w:rsidR="001831B3" w:rsidRPr="001831B3" w:rsidRDefault="001831B3" w:rsidP="001831B3">
      <w:pPr>
        <w:rPr>
          <w:rFonts w:eastAsia="Nunito" w:cs="Nunito"/>
          <w:b/>
          <w:szCs w:val="26"/>
        </w:rPr>
      </w:pPr>
    </w:p>
    <w:p w14:paraId="77310A23" w14:textId="77777777" w:rsidR="001831B3" w:rsidRPr="001831B3" w:rsidRDefault="001831B3" w:rsidP="001831B3">
      <w:pPr>
        <w:rPr>
          <w:rFonts w:eastAsia="Nunito" w:cs="Nunito"/>
          <w:b/>
          <w:szCs w:val="26"/>
        </w:rPr>
      </w:pPr>
    </w:p>
    <w:p w14:paraId="2F5EE1BE" w14:textId="77777777" w:rsidR="001831B3" w:rsidRPr="001831B3" w:rsidRDefault="001831B3" w:rsidP="001831B3">
      <w:pPr>
        <w:rPr>
          <w:rFonts w:eastAsia="Nunito" w:cs="Nunito"/>
          <w:b/>
          <w:szCs w:val="26"/>
        </w:rPr>
      </w:pPr>
    </w:p>
    <w:p w14:paraId="660707C5" w14:textId="77777777" w:rsidR="001831B3" w:rsidRPr="001831B3" w:rsidRDefault="001831B3" w:rsidP="001831B3">
      <w:pPr>
        <w:rPr>
          <w:rFonts w:eastAsia="Nunito" w:cs="Nunito"/>
          <w:szCs w:val="26"/>
        </w:rPr>
      </w:pPr>
      <w:proofErr w:type="gramStart"/>
      <w:r w:rsidRPr="001831B3">
        <w:rPr>
          <w:rFonts w:eastAsia="Nunito" w:cs="Nunito"/>
          <w:szCs w:val="26"/>
        </w:rPr>
        <w:lastRenderedPageBreak/>
        <w:t>données</w:t>
      </w:r>
      <w:proofErr w:type="gramEnd"/>
      <w:r w:rsidRPr="001831B3">
        <w:rPr>
          <w:rFonts w:eastAsia="Nunito" w:cs="Nunito"/>
          <w:szCs w:val="26"/>
        </w:rPr>
        <w:t xml:space="preserve"> pour le scénario d'une fonction logarithmique</w:t>
      </w:r>
    </w:p>
    <w:p w14:paraId="36C1F0ED" w14:textId="77777777" w:rsidR="001831B3" w:rsidRPr="001831B3" w:rsidRDefault="001831B3" w:rsidP="001831B3">
      <w:pPr>
        <w:rPr>
          <w:rFonts w:eastAsia="Nunito" w:cs="Nunito"/>
          <w:szCs w:val="26"/>
        </w:rPr>
      </w:pPr>
      <w:r w:rsidRPr="001831B3">
        <w:rPr>
          <w:rFonts w:eastAsia="Nunito" w:cs="Nunito"/>
          <w:szCs w:val="26"/>
        </w:rPr>
        <w:t>SolveurVF2</w:t>
      </w:r>
      <w:proofErr w:type="gramStart"/>
      <w:r w:rsidRPr="001831B3">
        <w:rPr>
          <w:rFonts w:eastAsia="Nunito" w:cs="Nunito"/>
          <w:szCs w:val="26"/>
        </w:rPr>
        <w:t>D(</w:t>
      </w:r>
      <w:proofErr w:type="gramEnd"/>
      <w:r w:rsidRPr="001831B3">
        <w:rPr>
          <w:rFonts w:eastAsia="Nunito" w:cs="Nunito"/>
          <w:szCs w:val="26"/>
        </w:rPr>
        <w:t>).</w:t>
      </w:r>
      <w:proofErr w:type="spellStart"/>
      <w:r w:rsidRPr="001831B3">
        <w:rPr>
          <w:rFonts w:eastAsia="Nunito" w:cs="Nunito"/>
          <w:szCs w:val="26"/>
        </w:rPr>
        <w:t>draw_courbe</w:t>
      </w:r>
      <w:proofErr w:type="spellEnd"/>
      <w:r w:rsidRPr="001831B3">
        <w:rPr>
          <w:rFonts w:eastAsia="Nunito" w:cs="Nunito"/>
          <w:szCs w:val="26"/>
        </w:rPr>
        <w:t xml:space="preserve">(lambda </w:t>
      </w:r>
      <w:proofErr w:type="spellStart"/>
      <w:r w:rsidRPr="001831B3">
        <w:rPr>
          <w:rFonts w:eastAsia="Nunito" w:cs="Nunito"/>
          <w:szCs w:val="26"/>
        </w:rPr>
        <w:t>x,y:np.log</w:t>
      </w:r>
      <w:proofErr w:type="spellEnd"/>
      <w:r w:rsidRPr="001831B3">
        <w:rPr>
          <w:rFonts w:eastAsia="Nunito" w:cs="Nunito"/>
          <w:szCs w:val="26"/>
        </w:rPr>
        <w:t xml:space="preserve">(x)+np.log(y), lambda x,y:1/x**2+1/y**2, </w:t>
      </w:r>
      <w:proofErr w:type="spellStart"/>
      <w:r w:rsidRPr="001831B3">
        <w:rPr>
          <w:rFonts w:eastAsia="Nunito" w:cs="Nunito"/>
          <w:szCs w:val="26"/>
        </w:rPr>
        <w:t>n,m</w:t>
      </w:r>
      <w:proofErr w:type="spellEnd"/>
      <w:r w:rsidRPr="001831B3">
        <w:rPr>
          <w:rFonts w:eastAsia="Nunito" w:cs="Nunito"/>
          <w:szCs w:val="26"/>
        </w:rPr>
        <w:t>)</w:t>
      </w:r>
    </w:p>
    <w:p w14:paraId="49447E34" w14:textId="77777777" w:rsidR="001831B3" w:rsidRPr="001831B3" w:rsidRDefault="001831B3" w:rsidP="001831B3">
      <w:pPr>
        <w:rPr>
          <w:rFonts w:eastAsia="Nunito" w:cs="Nunito"/>
          <w:szCs w:val="26"/>
        </w:rPr>
      </w:pPr>
    </w:p>
    <w:p w14:paraId="63AA5D04" w14:textId="77777777" w:rsidR="001831B3" w:rsidRPr="001831B3" w:rsidRDefault="001831B3" w:rsidP="001831B3">
      <w:pPr>
        <w:rPr>
          <w:rFonts w:eastAsia="Nunito" w:cs="Nunito"/>
          <w:szCs w:val="26"/>
        </w:rPr>
      </w:pPr>
    </w:p>
    <w:p w14:paraId="19BF5146" w14:textId="77777777" w:rsidR="001831B3" w:rsidRPr="001831B3" w:rsidRDefault="001831B3" w:rsidP="001831B3">
      <w:pPr>
        <w:rPr>
          <w:rFonts w:eastAsia="Nunito" w:cs="Nunito"/>
          <w:szCs w:val="26"/>
        </w:rPr>
      </w:pPr>
      <w:r w:rsidRPr="001831B3">
        <w:rPr>
          <w:rFonts w:eastAsia="Nunito" w:cs="Nunito"/>
          <w:noProof/>
          <w:szCs w:val="26"/>
        </w:rPr>
        <w:drawing>
          <wp:inline distT="114300" distB="114300" distL="114300" distR="114300" wp14:anchorId="2B9C16B8" wp14:editId="1E206A03">
            <wp:extent cx="5731200" cy="3581400"/>
            <wp:effectExtent l="0" t="0" r="0" b="0"/>
            <wp:docPr id="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5731200" cy="3581400"/>
                    </a:xfrm>
                    <a:prstGeom prst="rect">
                      <a:avLst/>
                    </a:prstGeom>
                    <a:ln/>
                  </pic:spPr>
                </pic:pic>
              </a:graphicData>
            </a:graphic>
          </wp:inline>
        </w:drawing>
      </w:r>
    </w:p>
    <w:p w14:paraId="5B9DB6B5" w14:textId="77777777" w:rsidR="001831B3" w:rsidRPr="001831B3" w:rsidRDefault="001831B3" w:rsidP="001831B3">
      <w:pPr>
        <w:rPr>
          <w:rFonts w:eastAsia="Nunito" w:cs="Nunito"/>
          <w:szCs w:val="26"/>
        </w:rPr>
      </w:pPr>
    </w:p>
    <w:p w14:paraId="4C771425" w14:textId="77777777" w:rsidR="001831B3" w:rsidRPr="001831B3" w:rsidRDefault="001831B3" w:rsidP="001831B3">
      <w:pPr>
        <w:rPr>
          <w:rFonts w:eastAsia="Nunito" w:cs="Nunito"/>
          <w:szCs w:val="26"/>
        </w:rPr>
      </w:pPr>
    </w:p>
    <w:p w14:paraId="0F4CB9D8" w14:textId="77777777" w:rsidR="001831B3" w:rsidRPr="001831B3" w:rsidRDefault="001831B3" w:rsidP="001831B3">
      <w:pPr>
        <w:rPr>
          <w:rFonts w:eastAsia="Nunito" w:cs="Nunito"/>
          <w:b/>
          <w:szCs w:val="26"/>
        </w:rPr>
      </w:pPr>
    </w:p>
    <w:p w14:paraId="0D824440" w14:textId="77777777" w:rsidR="001831B3" w:rsidRPr="001831B3" w:rsidRDefault="001831B3" w:rsidP="001831B3">
      <w:pPr>
        <w:rPr>
          <w:rFonts w:eastAsia="Impact" w:cs="Impact"/>
          <w:b/>
          <w:sz w:val="40"/>
          <w:szCs w:val="40"/>
        </w:rPr>
      </w:pPr>
      <w:r w:rsidRPr="001831B3">
        <w:rPr>
          <w:rFonts w:eastAsia="Impact" w:cs="Impact"/>
          <w:b/>
          <w:noProof/>
          <w:sz w:val="40"/>
          <w:szCs w:val="40"/>
        </w:rPr>
        <w:lastRenderedPageBreak/>
        <w:drawing>
          <wp:inline distT="114300" distB="114300" distL="114300" distR="114300" wp14:anchorId="5C8FAE69" wp14:editId="0F22CA43">
            <wp:extent cx="5731200" cy="7747000"/>
            <wp:effectExtent l="0" t="0" r="0" b="0"/>
            <wp:docPr id="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5731200" cy="7747000"/>
                    </a:xfrm>
                    <a:prstGeom prst="rect">
                      <a:avLst/>
                    </a:prstGeom>
                    <a:ln/>
                  </pic:spPr>
                </pic:pic>
              </a:graphicData>
            </a:graphic>
          </wp:inline>
        </w:drawing>
      </w:r>
    </w:p>
    <w:p w14:paraId="5981083E" w14:textId="77777777" w:rsidR="001831B3" w:rsidRPr="001831B3" w:rsidRDefault="001831B3" w:rsidP="001831B3">
      <w:pPr>
        <w:rPr>
          <w:rFonts w:eastAsia="Impact" w:cs="Impact"/>
          <w:b/>
          <w:sz w:val="40"/>
          <w:szCs w:val="40"/>
        </w:rPr>
      </w:pPr>
    </w:p>
    <w:p w14:paraId="462606D1" w14:textId="77777777" w:rsidR="001831B3" w:rsidRPr="001831B3" w:rsidRDefault="001831B3" w:rsidP="001831B3">
      <w:pPr>
        <w:rPr>
          <w:sz w:val="32"/>
          <w:szCs w:val="24"/>
        </w:rPr>
      </w:pPr>
    </w:p>
    <w:p w14:paraId="42D66411" w14:textId="77777777" w:rsidR="00CA46D8" w:rsidRPr="001831B3" w:rsidRDefault="00CA46D8">
      <w:pPr>
        <w:rPr>
          <w:szCs w:val="28"/>
        </w:rPr>
      </w:pPr>
    </w:p>
    <w:sectPr w:rsidR="00CA46D8" w:rsidRPr="001831B3" w:rsidSect="00954F98">
      <w:pgSz w:w="11909" w:h="16834"/>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bel">
    <w:panose1 w:val="02000506030000020004"/>
    <w:charset w:val="00"/>
    <w:family w:val="auto"/>
    <w:pitch w:val="variable"/>
    <w:sig w:usb0="00000003" w:usb1="00000000" w:usb2="00000000" w:usb3="00000000" w:csb0="00000001" w:csb1="00000000"/>
  </w:font>
  <w:font w:name="Nunito">
    <w:altName w:val="Calibri"/>
    <w:charset w:val="00"/>
    <w:family w:val="auto"/>
    <w:pitch w:val="default"/>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Impact">
    <w:panose1 w:val="020B080603090205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025B2"/>
    <w:multiLevelType w:val="multilevel"/>
    <w:tmpl w:val="3BBAC776"/>
    <w:lvl w:ilvl="0">
      <w:start w:val="1"/>
      <w:numFmt w:val="upperRoman"/>
      <w:pStyle w:val="Heading1"/>
      <w:lvlText w:val="%1."/>
      <w:lvlJc w:val="right"/>
      <w:pPr>
        <w:ind w:left="720" w:hanging="360"/>
      </w:pPr>
      <w:rPr>
        <w:rFonts w:ascii="Arial" w:eastAsia="Arial" w:hAnsi="Arial" w:cs="Arial"/>
        <w:b/>
        <w:u w:val="none"/>
      </w:rPr>
    </w:lvl>
    <w:lvl w:ilvl="1">
      <w:start w:val="1"/>
      <w:numFmt w:val="upperLetter"/>
      <w:pStyle w:val="Heading2"/>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6384684"/>
    <w:multiLevelType w:val="multilevel"/>
    <w:tmpl w:val="061805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4728D4"/>
    <w:multiLevelType w:val="multilevel"/>
    <w:tmpl w:val="30E2A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F54580"/>
    <w:multiLevelType w:val="multilevel"/>
    <w:tmpl w:val="1E46B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7968E7"/>
    <w:multiLevelType w:val="multilevel"/>
    <w:tmpl w:val="733E8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A91555"/>
    <w:multiLevelType w:val="hybridMultilevel"/>
    <w:tmpl w:val="2F985CC0"/>
    <w:lvl w:ilvl="0" w:tplc="2C0C000B">
      <w:start w:val="1"/>
      <w:numFmt w:val="bullet"/>
      <w:lvlText w:val=""/>
      <w:lvlJc w:val="left"/>
      <w:pPr>
        <w:ind w:left="2140" w:hanging="360"/>
      </w:pPr>
      <w:rPr>
        <w:rFonts w:ascii="Wingdings" w:hAnsi="Wingdings" w:hint="default"/>
      </w:rPr>
    </w:lvl>
    <w:lvl w:ilvl="1" w:tplc="2C0C0003" w:tentative="1">
      <w:start w:val="1"/>
      <w:numFmt w:val="bullet"/>
      <w:lvlText w:val="o"/>
      <w:lvlJc w:val="left"/>
      <w:pPr>
        <w:ind w:left="2860" w:hanging="360"/>
      </w:pPr>
      <w:rPr>
        <w:rFonts w:ascii="Courier New" w:hAnsi="Courier New" w:cs="Courier New" w:hint="default"/>
      </w:rPr>
    </w:lvl>
    <w:lvl w:ilvl="2" w:tplc="2C0C0005" w:tentative="1">
      <w:start w:val="1"/>
      <w:numFmt w:val="bullet"/>
      <w:lvlText w:val=""/>
      <w:lvlJc w:val="left"/>
      <w:pPr>
        <w:ind w:left="3580" w:hanging="360"/>
      </w:pPr>
      <w:rPr>
        <w:rFonts w:ascii="Wingdings" w:hAnsi="Wingdings" w:hint="default"/>
      </w:rPr>
    </w:lvl>
    <w:lvl w:ilvl="3" w:tplc="2C0C0001" w:tentative="1">
      <w:start w:val="1"/>
      <w:numFmt w:val="bullet"/>
      <w:lvlText w:val=""/>
      <w:lvlJc w:val="left"/>
      <w:pPr>
        <w:ind w:left="4300" w:hanging="360"/>
      </w:pPr>
      <w:rPr>
        <w:rFonts w:ascii="Symbol" w:hAnsi="Symbol" w:hint="default"/>
      </w:rPr>
    </w:lvl>
    <w:lvl w:ilvl="4" w:tplc="2C0C0003" w:tentative="1">
      <w:start w:val="1"/>
      <w:numFmt w:val="bullet"/>
      <w:lvlText w:val="o"/>
      <w:lvlJc w:val="left"/>
      <w:pPr>
        <w:ind w:left="5020" w:hanging="360"/>
      </w:pPr>
      <w:rPr>
        <w:rFonts w:ascii="Courier New" w:hAnsi="Courier New" w:cs="Courier New" w:hint="default"/>
      </w:rPr>
    </w:lvl>
    <w:lvl w:ilvl="5" w:tplc="2C0C0005" w:tentative="1">
      <w:start w:val="1"/>
      <w:numFmt w:val="bullet"/>
      <w:lvlText w:val=""/>
      <w:lvlJc w:val="left"/>
      <w:pPr>
        <w:ind w:left="5740" w:hanging="360"/>
      </w:pPr>
      <w:rPr>
        <w:rFonts w:ascii="Wingdings" w:hAnsi="Wingdings" w:hint="default"/>
      </w:rPr>
    </w:lvl>
    <w:lvl w:ilvl="6" w:tplc="2C0C0001" w:tentative="1">
      <w:start w:val="1"/>
      <w:numFmt w:val="bullet"/>
      <w:lvlText w:val=""/>
      <w:lvlJc w:val="left"/>
      <w:pPr>
        <w:ind w:left="6460" w:hanging="360"/>
      </w:pPr>
      <w:rPr>
        <w:rFonts w:ascii="Symbol" w:hAnsi="Symbol" w:hint="default"/>
      </w:rPr>
    </w:lvl>
    <w:lvl w:ilvl="7" w:tplc="2C0C0003" w:tentative="1">
      <w:start w:val="1"/>
      <w:numFmt w:val="bullet"/>
      <w:lvlText w:val="o"/>
      <w:lvlJc w:val="left"/>
      <w:pPr>
        <w:ind w:left="7180" w:hanging="360"/>
      </w:pPr>
      <w:rPr>
        <w:rFonts w:ascii="Courier New" w:hAnsi="Courier New" w:cs="Courier New" w:hint="default"/>
      </w:rPr>
    </w:lvl>
    <w:lvl w:ilvl="8" w:tplc="2C0C0005" w:tentative="1">
      <w:start w:val="1"/>
      <w:numFmt w:val="bullet"/>
      <w:lvlText w:val=""/>
      <w:lvlJc w:val="left"/>
      <w:pPr>
        <w:ind w:left="7900" w:hanging="360"/>
      </w:pPr>
      <w:rPr>
        <w:rFonts w:ascii="Wingdings" w:hAnsi="Wingdings" w:hint="default"/>
      </w:rPr>
    </w:lvl>
  </w:abstractNum>
  <w:abstractNum w:abstractNumId="6" w15:restartNumberingAfterBreak="0">
    <w:nsid w:val="1E4C758E"/>
    <w:multiLevelType w:val="multilevel"/>
    <w:tmpl w:val="342AA7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0F520FE"/>
    <w:multiLevelType w:val="multilevel"/>
    <w:tmpl w:val="DFC29ADC"/>
    <w:lvl w:ilvl="0">
      <w:start w:val="1"/>
      <w:numFmt w:val="upperRoman"/>
      <w:lvlText w:val="%1."/>
      <w:lvlJc w:val="right"/>
      <w:pPr>
        <w:ind w:left="720" w:hanging="360"/>
      </w:pPr>
      <w:rPr>
        <w:rFonts w:ascii="Arial" w:eastAsia="Arial" w:hAnsi="Arial" w:cs="Arial"/>
        <w:b/>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7EF285B"/>
    <w:multiLevelType w:val="multilevel"/>
    <w:tmpl w:val="AF06E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725D02"/>
    <w:multiLevelType w:val="multilevel"/>
    <w:tmpl w:val="A1DE58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D997D09"/>
    <w:multiLevelType w:val="multilevel"/>
    <w:tmpl w:val="1E9830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E7C07B2"/>
    <w:multiLevelType w:val="multilevel"/>
    <w:tmpl w:val="F3E8B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FE712E"/>
    <w:multiLevelType w:val="hybridMultilevel"/>
    <w:tmpl w:val="67EE73F2"/>
    <w:lvl w:ilvl="0" w:tplc="2C0C000B">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13" w15:restartNumberingAfterBreak="0">
    <w:nsid w:val="44FB0E12"/>
    <w:multiLevelType w:val="hybridMultilevel"/>
    <w:tmpl w:val="173464E8"/>
    <w:lvl w:ilvl="0" w:tplc="2C0C0009">
      <w:start w:val="1"/>
      <w:numFmt w:val="bullet"/>
      <w:lvlText w:val=""/>
      <w:lvlJc w:val="left"/>
      <w:pPr>
        <w:ind w:left="2160" w:hanging="360"/>
      </w:pPr>
      <w:rPr>
        <w:rFonts w:ascii="Wingdings" w:hAnsi="Wingdings" w:hint="default"/>
      </w:rPr>
    </w:lvl>
    <w:lvl w:ilvl="1" w:tplc="2C0C0003" w:tentative="1">
      <w:start w:val="1"/>
      <w:numFmt w:val="bullet"/>
      <w:lvlText w:val="o"/>
      <w:lvlJc w:val="left"/>
      <w:pPr>
        <w:ind w:left="2880" w:hanging="360"/>
      </w:pPr>
      <w:rPr>
        <w:rFonts w:ascii="Courier New" w:hAnsi="Courier New" w:cs="Courier New" w:hint="default"/>
      </w:rPr>
    </w:lvl>
    <w:lvl w:ilvl="2" w:tplc="2C0C0005" w:tentative="1">
      <w:start w:val="1"/>
      <w:numFmt w:val="bullet"/>
      <w:lvlText w:val=""/>
      <w:lvlJc w:val="left"/>
      <w:pPr>
        <w:ind w:left="3600" w:hanging="360"/>
      </w:pPr>
      <w:rPr>
        <w:rFonts w:ascii="Wingdings" w:hAnsi="Wingdings" w:hint="default"/>
      </w:rPr>
    </w:lvl>
    <w:lvl w:ilvl="3" w:tplc="2C0C0001" w:tentative="1">
      <w:start w:val="1"/>
      <w:numFmt w:val="bullet"/>
      <w:lvlText w:val=""/>
      <w:lvlJc w:val="left"/>
      <w:pPr>
        <w:ind w:left="4320" w:hanging="360"/>
      </w:pPr>
      <w:rPr>
        <w:rFonts w:ascii="Symbol" w:hAnsi="Symbol" w:hint="default"/>
      </w:rPr>
    </w:lvl>
    <w:lvl w:ilvl="4" w:tplc="2C0C0003" w:tentative="1">
      <w:start w:val="1"/>
      <w:numFmt w:val="bullet"/>
      <w:lvlText w:val="o"/>
      <w:lvlJc w:val="left"/>
      <w:pPr>
        <w:ind w:left="5040" w:hanging="360"/>
      </w:pPr>
      <w:rPr>
        <w:rFonts w:ascii="Courier New" w:hAnsi="Courier New" w:cs="Courier New" w:hint="default"/>
      </w:rPr>
    </w:lvl>
    <w:lvl w:ilvl="5" w:tplc="2C0C0005" w:tentative="1">
      <w:start w:val="1"/>
      <w:numFmt w:val="bullet"/>
      <w:lvlText w:val=""/>
      <w:lvlJc w:val="left"/>
      <w:pPr>
        <w:ind w:left="5760" w:hanging="360"/>
      </w:pPr>
      <w:rPr>
        <w:rFonts w:ascii="Wingdings" w:hAnsi="Wingdings" w:hint="default"/>
      </w:rPr>
    </w:lvl>
    <w:lvl w:ilvl="6" w:tplc="2C0C0001" w:tentative="1">
      <w:start w:val="1"/>
      <w:numFmt w:val="bullet"/>
      <w:lvlText w:val=""/>
      <w:lvlJc w:val="left"/>
      <w:pPr>
        <w:ind w:left="6480" w:hanging="360"/>
      </w:pPr>
      <w:rPr>
        <w:rFonts w:ascii="Symbol" w:hAnsi="Symbol" w:hint="default"/>
      </w:rPr>
    </w:lvl>
    <w:lvl w:ilvl="7" w:tplc="2C0C0003" w:tentative="1">
      <w:start w:val="1"/>
      <w:numFmt w:val="bullet"/>
      <w:lvlText w:val="o"/>
      <w:lvlJc w:val="left"/>
      <w:pPr>
        <w:ind w:left="7200" w:hanging="360"/>
      </w:pPr>
      <w:rPr>
        <w:rFonts w:ascii="Courier New" w:hAnsi="Courier New" w:cs="Courier New" w:hint="default"/>
      </w:rPr>
    </w:lvl>
    <w:lvl w:ilvl="8" w:tplc="2C0C0005" w:tentative="1">
      <w:start w:val="1"/>
      <w:numFmt w:val="bullet"/>
      <w:lvlText w:val=""/>
      <w:lvlJc w:val="left"/>
      <w:pPr>
        <w:ind w:left="7920" w:hanging="360"/>
      </w:pPr>
      <w:rPr>
        <w:rFonts w:ascii="Wingdings" w:hAnsi="Wingdings" w:hint="default"/>
      </w:rPr>
    </w:lvl>
  </w:abstractNum>
  <w:abstractNum w:abstractNumId="14" w15:restartNumberingAfterBreak="0">
    <w:nsid w:val="46771852"/>
    <w:multiLevelType w:val="multilevel"/>
    <w:tmpl w:val="71D45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7803D80"/>
    <w:multiLevelType w:val="multilevel"/>
    <w:tmpl w:val="50786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E2752DE"/>
    <w:multiLevelType w:val="multilevel"/>
    <w:tmpl w:val="CE506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CEB5255"/>
    <w:multiLevelType w:val="multilevel"/>
    <w:tmpl w:val="A5706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18C61BA"/>
    <w:multiLevelType w:val="multilevel"/>
    <w:tmpl w:val="E7E83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8"/>
  </w:num>
  <w:num w:numId="3">
    <w:abstractNumId w:val="2"/>
  </w:num>
  <w:num w:numId="4">
    <w:abstractNumId w:val="6"/>
  </w:num>
  <w:num w:numId="5">
    <w:abstractNumId w:val="15"/>
  </w:num>
  <w:num w:numId="6">
    <w:abstractNumId w:val="3"/>
  </w:num>
  <w:num w:numId="7">
    <w:abstractNumId w:val="4"/>
  </w:num>
  <w:num w:numId="8">
    <w:abstractNumId w:val="17"/>
  </w:num>
  <w:num w:numId="9">
    <w:abstractNumId w:val="0"/>
  </w:num>
  <w:num w:numId="10">
    <w:abstractNumId w:val="10"/>
  </w:num>
  <w:num w:numId="11">
    <w:abstractNumId w:val="8"/>
  </w:num>
  <w:num w:numId="12">
    <w:abstractNumId w:val="13"/>
  </w:num>
  <w:num w:numId="13">
    <w:abstractNumId w:val="5"/>
  </w:num>
  <w:num w:numId="14">
    <w:abstractNumId w:val="12"/>
  </w:num>
  <w:num w:numId="15">
    <w:abstractNumId w:val="1"/>
  </w:num>
  <w:num w:numId="16">
    <w:abstractNumId w:val="14"/>
  </w:num>
  <w:num w:numId="17">
    <w:abstractNumId w:val="7"/>
  </w:num>
  <w:num w:numId="18">
    <w:abstractNumId w:val="9"/>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6D8"/>
    <w:rsid w:val="001333FA"/>
    <w:rsid w:val="001831B3"/>
    <w:rsid w:val="003927CA"/>
    <w:rsid w:val="00437E81"/>
    <w:rsid w:val="005F68A2"/>
    <w:rsid w:val="00620F52"/>
    <w:rsid w:val="008250D2"/>
    <w:rsid w:val="00954F98"/>
    <w:rsid w:val="00B86D5E"/>
    <w:rsid w:val="00BE7B35"/>
    <w:rsid w:val="00C2318C"/>
    <w:rsid w:val="00CA46D8"/>
    <w:rsid w:val="00E5205A"/>
    <w:rsid w:val="00F14078"/>
  </w:rsids>
  <m:mathPr>
    <m:mathFont m:val="Cambria Math"/>
    <m:brkBin m:val="before"/>
    <m:brkBinSub m:val="--"/>
    <m:smallFrac m:val="0"/>
    <m:dispDef/>
    <m:lMargin m:val="0"/>
    <m:rMargin m:val="0"/>
    <m:defJc m:val="centerGroup"/>
    <m:wrapIndent m:val="1440"/>
    <m:intLim m:val="subSup"/>
    <m:naryLim m:val="undOvr"/>
  </m:mathPr>
  <w:themeFontLang w:val="fr-C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C8691"/>
  <w15:docId w15:val="{12403CF1-3F7B-4DEA-978C-3613C1D79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fr" w:eastAsia="fr-CM"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078"/>
    <w:rPr>
      <w:rFonts w:ascii="Abel" w:hAnsi="Abel"/>
      <w:sz w:val="28"/>
    </w:rPr>
  </w:style>
  <w:style w:type="paragraph" w:styleId="Heading1">
    <w:name w:val="heading 1"/>
    <w:basedOn w:val="Normal"/>
    <w:next w:val="Normal"/>
    <w:uiPriority w:val="9"/>
    <w:qFormat/>
    <w:rsid w:val="00954F98"/>
    <w:pPr>
      <w:numPr>
        <w:numId w:val="9"/>
      </w:numPr>
      <w:jc w:val="center"/>
      <w:outlineLvl w:val="0"/>
    </w:pPr>
    <w:rPr>
      <w:rFonts w:eastAsia="Nunito" w:cs="Nunito"/>
      <w:b/>
      <w:caps/>
      <w:sz w:val="32"/>
      <w:szCs w:val="28"/>
    </w:rPr>
  </w:style>
  <w:style w:type="paragraph" w:styleId="Heading2">
    <w:name w:val="heading 2"/>
    <w:basedOn w:val="Normal"/>
    <w:next w:val="Normal"/>
    <w:uiPriority w:val="9"/>
    <w:unhideWhenUsed/>
    <w:qFormat/>
    <w:rsid w:val="00954F98"/>
    <w:pPr>
      <w:numPr>
        <w:ilvl w:val="1"/>
        <w:numId w:val="9"/>
      </w:numPr>
      <w:outlineLvl w:val="1"/>
    </w:pPr>
    <w:rPr>
      <w:rFonts w:eastAsia="Nunito" w:cs="Nunito"/>
      <w:b/>
      <w:szCs w:val="28"/>
    </w:rPr>
  </w:style>
  <w:style w:type="paragraph" w:styleId="Heading3">
    <w:name w:val="heading 3"/>
    <w:basedOn w:val="Normal"/>
    <w:next w:val="Normal"/>
    <w:uiPriority w:val="9"/>
    <w:semiHidden/>
    <w:unhideWhenUsed/>
    <w:qFormat/>
    <w:pPr>
      <w:keepNext/>
      <w:keepLines/>
      <w:spacing w:before="320" w:after="80"/>
      <w:outlineLvl w:val="2"/>
    </w:pPr>
    <w:rPr>
      <w:color w:val="434343"/>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paragraph" w:styleId="ListParagraph">
    <w:name w:val="List Paragraph"/>
    <w:basedOn w:val="Normal"/>
    <w:uiPriority w:val="34"/>
    <w:qFormat/>
    <w:rsid w:val="00437E81"/>
    <w:pPr>
      <w:ind w:left="720"/>
      <w:contextualSpacing/>
    </w:pPr>
  </w:style>
  <w:style w:type="paragraph" w:styleId="NoSpacing">
    <w:name w:val="No Spacing"/>
    <w:uiPriority w:val="1"/>
    <w:qFormat/>
    <w:rsid w:val="00437E81"/>
    <w:pPr>
      <w:spacing w:line="240" w:lineRule="auto"/>
    </w:pPr>
    <w:rPr>
      <w:rFonts w:asciiTheme="minorHAnsi" w:eastAsiaTheme="minorHAnsi" w:hAnsiTheme="minorHAnsi" w:cstheme="minorBidi"/>
      <w:color w:val="44546A" w:themeColor="text2"/>
      <w:sz w:val="20"/>
      <w:szCs w:val="20"/>
      <w:lang w:val="en-US" w:eastAsia="en-US"/>
    </w:rPr>
  </w:style>
  <w:style w:type="paragraph" w:styleId="Caption">
    <w:name w:val="caption"/>
    <w:basedOn w:val="Normal"/>
    <w:next w:val="Normal"/>
    <w:uiPriority w:val="35"/>
    <w:unhideWhenUsed/>
    <w:qFormat/>
    <w:rsid w:val="001333FA"/>
    <w:pPr>
      <w:spacing w:after="200" w:line="240" w:lineRule="auto"/>
    </w:pPr>
    <w:rPr>
      <w:i/>
      <w:iCs/>
      <w:color w:val="44546A" w:themeColor="text2"/>
      <w:sz w:val="18"/>
      <w:szCs w:val="18"/>
    </w:rPr>
  </w:style>
  <w:style w:type="table" w:styleId="TableGrid">
    <w:name w:val="Table Grid"/>
    <w:basedOn w:val="TableNormal"/>
    <w:uiPriority w:val="39"/>
    <w:rsid w:val="008250D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8250D2"/>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8250D2"/>
    <w:pPr>
      <w:spacing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57384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23AE0-51AA-4865-860D-037DA8824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38</Pages>
  <Words>3634</Words>
  <Characters>19990</Characters>
  <Application>Microsoft Office Word</Application>
  <DocSecurity>0</DocSecurity>
  <Lines>166</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GROUPE 4</dc:creator>
  <cp:lastModifiedBy>kouetchou jordan</cp:lastModifiedBy>
  <cp:revision>5</cp:revision>
  <dcterms:created xsi:type="dcterms:W3CDTF">2020-07-15T10:12:00Z</dcterms:created>
  <dcterms:modified xsi:type="dcterms:W3CDTF">2020-07-15T10:58:00Z</dcterms:modified>
</cp:coreProperties>
</file>